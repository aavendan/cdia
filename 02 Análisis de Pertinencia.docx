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1E3228B7"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595835">
            <w:rPr>
              <w:noProof/>
            </w:rPr>
            <w:t>(Domingos, 2018)</w:t>
          </w:r>
          <w:r>
            <w:rPr>
              <w:i/>
            </w:rPr>
            <w:fldChar w:fldCharType="end"/>
          </w:r>
        </w:sdtContent>
      </w:sdt>
      <w:r w:rsidRPr="006A36DF">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123E8827"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595835">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595835">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595835">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595835">
            <w:rPr>
              <w:noProof/>
            </w:rPr>
            <w:t>(Rosenblatt, 1958)</w:t>
          </w:r>
          <w:r w:rsidR="004016B6">
            <w:rPr>
              <w:i/>
            </w:rPr>
            <w:fldChar w:fldCharType="end"/>
          </w:r>
        </w:sdtContent>
      </w:sdt>
      <w:r w:rsidRPr="006A36DF">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5F7DC97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595835">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595835">
            <w:rPr>
              <w:i/>
              <w:noProof/>
            </w:rPr>
            <w:t xml:space="preserve"> </w:t>
          </w:r>
          <w:r w:rsidR="00595835">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595835">
            <w:rPr>
              <w:noProof/>
            </w:rPr>
            <w:t>(Bishop, 2006)</w:t>
          </w:r>
          <w:r w:rsidR="004016B6">
            <w:rPr>
              <w:i/>
            </w:rPr>
            <w:fldChar w:fldCharType="end"/>
          </w:r>
        </w:sdtContent>
      </w:sdt>
      <w:r w:rsidR="004016B6">
        <w:rPr>
          <w:i/>
        </w:rPr>
        <w:t xml:space="preserve"> </w:t>
      </w:r>
      <w:r w:rsidRPr="006A36DF">
        <w:rPr>
          <w:i/>
        </w:rPr>
        <w:t>).</w:t>
      </w:r>
    </w:p>
    <w:p w14:paraId="757DF5F2" w14:textId="683D7A2D"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595835">
            <w:rPr>
              <w:i/>
              <w:noProof/>
            </w:rPr>
            <w:t xml:space="preserve"> </w:t>
          </w:r>
          <w:r w:rsidR="00595835">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595835">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595835">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17C0A4E2"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595835">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607B594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595835">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B05987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595835">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595835">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DA25D85"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595835">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222C87D3"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Pr>
          <w:i/>
          <w:iCs/>
        </w:rPr>
        <w:t xml:space="preserve">la </w:t>
      </w:r>
      <w:r w:rsidR="004A5A95" w:rsidRPr="004A5A95">
        <w:rPr>
          <w:i/>
          <w:iCs/>
        </w:rPr>
        <w:t xml:space="preserve">Agenda de Transformación Digital del Ecuador 2022-2025 </w:t>
      </w:r>
      <w:sdt>
        <w:sdtPr>
          <w:rPr>
            <w:i/>
          </w:rPr>
          <w:id w:val="1268588886"/>
          <w:citation/>
        </w:sdtPr>
        <w:sdtContent>
          <w:r w:rsidRPr="00CD41B3">
            <w:rPr>
              <w:i/>
            </w:rPr>
            <w:fldChar w:fldCharType="begin"/>
          </w:r>
          <w:r w:rsidR="004A5A95">
            <w:rPr>
              <w:i/>
            </w:rPr>
            <w:instrText xml:space="preserve">CITATION Min21 \l 12298 </w:instrText>
          </w:r>
          <w:r w:rsidRPr="00CD41B3">
            <w:rPr>
              <w:i/>
            </w:rPr>
            <w:fldChar w:fldCharType="separate"/>
          </w:r>
          <w:r w:rsidR="004A5A95">
            <w:rPr>
              <w:noProof/>
            </w:rPr>
            <w:t>(Ministerio de Telecomunicaciones y de la Sociedad de la Información, 2022)</w:t>
          </w:r>
          <w:r w:rsidRPr="00CD41B3">
            <w:rPr>
              <w:i/>
            </w:rPr>
            <w:fldChar w:fldCharType="end"/>
          </w:r>
        </w:sdtContent>
      </w:sdt>
      <w:r w:rsidRPr="00CD41B3">
        <w:rPr>
          <w:i/>
          <w:iCs/>
        </w:rPr>
        <w:t>.</w:t>
      </w:r>
      <w:r w:rsidR="00296C82">
        <w:rPr>
          <w:i/>
          <w:iCs/>
        </w:rPr>
        <w:t xml:space="preserve"> </w:t>
      </w:r>
    </w:p>
    <w:p w14:paraId="76C31CF3" w14:textId="77777777" w:rsidR="00296C82" w:rsidRPr="00CD41B3" w:rsidDel="003541E0" w:rsidRDefault="00296C82" w:rsidP="003541E0">
      <w:pPr>
        <w:jc w:val="both"/>
        <w:rPr>
          <w:del w:id="5" w:author="Allan Roberto Avendano Sudario" w:date="2025-05-15T10:50:00Z" w16du:dateUtc="2025-05-15T15:50:00Z"/>
          <w:i/>
        </w:rPr>
      </w:pP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8287821"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595835">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595835">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4FF97E3F" w14:textId="255C29EA" w:rsidR="001F7B0D" w:rsidRDefault="009F1EC5" w:rsidP="009F1EC5">
      <w:pPr>
        <w:jc w:val="both"/>
        <w:rPr>
          <w:i/>
        </w:rPr>
      </w:pPr>
      <w:r w:rsidRPr="00CD41B3">
        <w:rPr>
          <w:i/>
        </w:rPr>
        <w:t xml:space="preserve">En particular, la carrera </w:t>
      </w:r>
      <w:ins w:id="11" w:author="Allan Roberto Avendano Sudario" w:date="2025-05-17T18:02:00Z" w16du:dateUtc="2025-05-17T23:02:00Z">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ins>
      <w:r w:rsidR="00A97FBD" w:rsidRPr="00A97FBD">
        <w:rPr>
          <w:i/>
        </w:rPr>
        <w:t xml:space="preserve"> </w:t>
      </w:r>
      <w:r w:rsidR="00A97FBD">
        <w:rPr>
          <w:i/>
        </w:rPr>
        <w:t xml:space="preserve">De igual forma, </w:t>
      </w:r>
      <w:ins w:id="12" w:author="Allan Roberto Avendano Sudario" w:date="2025-05-17T18:00:00Z" w16du:dateUtc="2025-05-17T23:00:00Z">
        <w:r w:rsidR="00FB0CB0" w:rsidRPr="00CD41B3">
          <w:rPr>
            <w:i/>
          </w:rPr>
          <w:t xml:space="preserve">contribuye al ODS 9 (Industria, Innovación e Infraestructura) dado que </w:t>
        </w:r>
      </w:ins>
      <w:ins w:id="13" w:author="Allan Roberto Avendano Sudario" w:date="2025-05-17T18:01:00Z" w16du:dateUtc="2025-05-17T23:01:00Z">
        <w:r w:rsidR="00FB0CB0" w:rsidRPr="00CD41B3">
          <w:rPr>
            <w:i/>
          </w:rPr>
          <w:t>los profesionales de la carrera</w:t>
        </w:r>
      </w:ins>
      <w:ins w:id="14" w:author="Allan Roberto Avendano Sudario" w:date="2025-05-17T18:00:00Z" w16du:dateUtc="2025-05-17T23:00:00Z">
        <w:r w:rsidR="00FB0CB0" w:rsidRPr="00CD41B3">
          <w:rPr>
            <w:i/>
          </w:rPr>
          <w:t xml:space="preserve"> desarrollan soluciones para la </w:t>
        </w:r>
        <w:r w:rsidR="00FB0CB0" w:rsidRPr="00CD41B3">
          <w:rPr>
            <w:i/>
            <w:rPrChange w:id="15"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6" w:author="Allan Roberto Avendano Sudario" w:date="2025-05-17T18:01:00Z" w16du:dateUtc="2025-05-17T23:01:00Z">
        <w:r w:rsidR="00FB0CB0" w:rsidRPr="00CD41B3">
          <w:rPr>
            <w:i/>
          </w:rPr>
          <w:t xml:space="preserve"> </w:t>
        </w:r>
      </w:ins>
      <w:del w:id="17" w:author="Allan Roberto Avendano Sudario" w:date="2025-05-17T17:59:00Z" w16du:dateUtc="2025-05-17T22:59:00Z">
        <w:r w:rsidRPr="00CD41B3" w:rsidDel="00FB0CB0">
          <w:rPr>
            <w:i/>
          </w:rPr>
          <w:delText xml:space="preserve">contribuye </w:delText>
        </w:r>
      </w:del>
      <w:del w:id="18" w:author="Allan Roberto Avendano Sudario" w:date="2025-05-17T18:00:00Z" w16du:dateUtc="2025-05-17T23:00:00Z">
        <w:r w:rsidRPr="00CD41B3" w:rsidDel="00FB0CB0">
          <w:rPr>
            <w:i/>
          </w:rPr>
          <w:delText xml:space="preserve">al ODS 9 (Industria, Innovación e Infraestructura) </w:delText>
        </w:r>
      </w:del>
      <w:del w:id="19"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0" w:author="Allan Roberto Avendano Sudario" w:date="2025-05-17T18:00:00Z" w16du:dateUtc="2025-05-17T23:00:00Z">
        <w:r w:rsidRPr="00CD41B3" w:rsidDel="00FB0CB0">
          <w:rPr>
            <w:i/>
          </w:rPr>
          <w:delText xml:space="preserve"> estudiantes desarrollan soluciones </w:delText>
        </w:r>
      </w:del>
      <w:del w:id="21" w:author="Allan Roberto Avendano Sudario" w:date="2025-05-17T17:55:00Z" w16du:dateUtc="2025-05-17T22:55:00Z">
        <w:r w:rsidRPr="00CD41B3" w:rsidDel="001F7B0D">
          <w:rPr>
            <w:i/>
          </w:rPr>
          <w:delText>basadas en inteligencia artificial y ciencia de datos que permiten</w:delText>
        </w:r>
      </w:del>
      <w:del w:id="22" w:author="Allan Roberto Avendano Sudario" w:date="2025-05-17T18:00:00Z" w16du:dateUtc="2025-05-17T23:00:00Z">
        <w:r w:rsidRPr="00CD41B3" w:rsidDel="00FB0CB0">
          <w:rPr>
            <w:i/>
          </w:rPr>
          <w:delText xml:space="preserve"> automatiza</w:delText>
        </w:r>
      </w:del>
      <w:del w:id="23" w:author="Allan Roberto Avendano Sudario" w:date="2025-05-17T17:55:00Z" w16du:dateUtc="2025-05-17T22:55:00Z">
        <w:r w:rsidRPr="00CD41B3" w:rsidDel="001F7B0D">
          <w:rPr>
            <w:i/>
          </w:rPr>
          <w:delText>r</w:delText>
        </w:r>
      </w:del>
      <w:del w:id="24" w:author="Allan Roberto Avendano Sudario" w:date="2025-05-17T18:00:00Z" w16du:dateUtc="2025-05-17T23:00:00Z">
        <w:r w:rsidRPr="00CD41B3" w:rsidDel="00FB0CB0">
          <w:rPr>
            <w:i/>
          </w:rPr>
          <w:delText xml:space="preserve"> procesos, mejora</w:delText>
        </w:r>
      </w:del>
      <w:del w:id="25" w:author="Allan Roberto Avendano Sudario" w:date="2025-05-17T17:55:00Z" w16du:dateUtc="2025-05-17T22:55:00Z">
        <w:r w:rsidRPr="00CD41B3" w:rsidDel="001F7B0D">
          <w:rPr>
            <w:i/>
          </w:rPr>
          <w:delText>r</w:delText>
        </w:r>
      </w:del>
      <w:del w:id="26" w:author="Allan Roberto Avendano Sudario" w:date="2025-05-17T18:00:00Z" w16du:dateUtc="2025-05-17T23:00:00Z">
        <w:r w:rsidRPr="00CD41B3" w:rsidDel="00FB0CB0">
          <w:rPr>
            <w:i/>
          </w:rPr>
          <w:delText xml:space="preserve"> la eficiencia operativa y </w:delText>
        </w:r>
      </w:del>
      <w:del w:id="27" w:author="Allan Roberto Avendano Sudario" w:date="2025-05-17T17:56:00Z" w16du:dateUtc="2025-05-17T22:56:00Z">
        <w:r w:rsidRPr="00CD41B3" w:rsidDel="001F7B0D">
          <w:rPr>
            <w:i/>
          </w:rPr>
          <w:delText xml:space="preserve">promover </w:delText>
        </w:r>
      </w:del>
      <w:del w:id="28" w:author="Allan Roberto Avendano Sudario" w:date="2025-05-17T18:00:00Z" w16du:dateUtc="2025-05-17T23:00:00Z">
        <w:r w:rsidRPr="00CD41B3" w:rsidDel="00FB0CB0">
          <w:rPr>
            <w:i/>
          </w:rPr>
          <w:delText>la innovación sostenible.</w:delText>
        </w:r>
      </w:del>
    </w:p>
    <w:p w14:paraId="30CE8240" w14:textId="77777777" w:rsidR="00A2613D" w:rsidRPr="00CD41B3" w:rsidDel="00FB0CB0" w:rsidRDefault="00A2613D" w:rsidP="009F1EC5">
      <w:pPr>
        <w:jc w:val="both"/>
        <w:rPr>
          <w:del w:id="29" w:author="Allan Roberto Avendano Sudario" w:date="2025-05-17T18:00:00Z" w16du:dateUtc="2025-05-17T23:00:00Z"/>
          <w:i/>
        </w:rPr>
      </w:pPr>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32445E"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595835">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48D4071E" w:rsidR="008E5F15" w:rsidRPr="008E5F15" w:rsidRDefault="008E5F15" w:rsidP="008E5F15">
      <w:pPr>
        <w:jc w:val="both"/>
        <w:rPr>
          <w:i/>
        </w:rPr>
      </w:pPr>
      <w:r w:rsidRPr="008E5F15">
        <w:rPr>
          <w:i/>
        </w:rPr>
        <w:t>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381C410F"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595835">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n machine learning, deep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F494C13"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w:t>
      </w:r>
      <w:r w:rsidRPr="00CD41B3">
        <w:rPr>
          <w:i/>
        </w:rPr>
        <w:t>2025 del World Economic Forum,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061628D3" w:rsidR="00062717" w:rsidRPr="009E3481" w:rsidRDefault="009E3481" w:rsidP="00CA6172">
      <w:pPr>
        <w:spacing w:after="0"/>
        <w:jc w:val="both"/>
        <w:rPr>
          <w:i/>
        </w:rPr>
      </w:pPr>
      <w:r w:rsidRPr="009E3481">
        <w:rPr>
          <w:i/>
        </w:rPr>
        <w:t>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95835">
            <w:rPr>
              <w:noProof/>
            </w:rPr>
            <w:t>(Al-Raeei, 2025)</w:t>
          </w:r>
          <w:r w:rsidR="00516ADB">
            <w:rPr>
              <w:i/>
            </w:rPr>
            <w:fldChar w:fldCharType="end"/>
          </w:r>
        </w:sdtContent>
      </w:sdt>
      <w:r w:rsidR="00516ADB">
        <w:rPr>
          <w:i/>
        </w:rPr>
        <w:t xml:space="preserve"> </w:t>
      </w:r>
      <w:r w:rsidR="00516ADB" w:rsidRPr="00516ADB">
        <w:rPr>
          <w:i/>
        </w:rPr>
        <w:t xml:space="preserve">en The smart future for sustainable development: Artificial intelligence solutions for sustainable urbanization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r w:rsidR="00CA6172">
        <w:rPr>
          <w:i/>
        </w:rPr>
        <w:t>Korenik</w:t>
      </w:r>
      <w:r w:rsidR="00CA6172" w:rsidRPr="005402D8">
        <w:rPr>
          <w:i/>
        </w:rPr>
        <w:t xml:space="preserve"> (202</w:t>
      </w:r>
      <w:r w:rsidR="00CA6172">
        <w:rPr>
          <w:i/>
        </w:rPr>
        <w:t>3</w:t>
      </w:r>
      <w:r w:rsidR="00CA6172" w:rsidRPr="005402D8">
        <w:rPr>
          <w:i/>
        </w:rPr>
        <w:t xml:space="preserve">), </w:t>
      </w:r>
      <w:r w:rsidR="00CA6172" w:rsidRPr="00CA6172">
        <w:rPr>
          <w:i/>
        </w:rPr>
        <w:t>Language Models and Cognitive Automation for Economic Research</w:t>
      </w:r>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65D46845" w14:textId="56E125FA" w:rsidR="0023361F" w:rsidRDefault="0023361F">
      <w:pPr>
        <w:pBdr>
          <w:bottom w:val="single" w:sz="6" w:space="1" w:color="auto"/>
        </w:pBdr>
        <w:jc w:val="both"/>
        <w:rPr>
          <w:i/>
        </w:rPr>
      </w:pPr>
      <w:r>
        <w:rPr>
          <w:b/>
          <w:bCs/>
          <w:i/>
        </w:rPr>
        <w:t>Implementar</w:t>
      </w:r>
      <w:r w:rsidRPr="0023361F">
        <w:rPr>
          <w:i/>
        </w:rPr>
        <w:t xml:space="preserve"> </w:t>
      </w:r>
      <w:r>
        <w:rPr>
          <w:i/>
        </w:rPr>
        <w:t>soluciones</w:t>
      </w:r>
      <w:r>
        <w:rPr>
          <w:i/>
        </w:rPr>
        <w:t xml:space="preserve"> </w:t>
      </w:r>
      <w:r>
        <w:rPr>
          <w:i/>
        </w:rPr>
        <w:t>tecnológicas</w:t>
      </w:r>
      <w:r>
        <w:rPr>
          <w:i/>
        </w:rPr>
        <w:t xml:space="preserve"> </w:t>
      </w:r>
      <w:r>
        <w:rPr>
          <w:i/>
        </w:rPr>
        <w:t xml:space="preserve">basadas </w:t>
      </w:r>
      <w:r w:rsidR="00240C1F">
        <w:rPr>
          <w:i/>
        </w:rPr>
        <w:t>analítica avanzada de</w:t>
      </w:r>
      <w:r>
        <w:rPr>
          <w:i/>
        </w:rPr>
        <w:t xml:space="preserve"> datos y algoritmos inteligentes </w:t>
      </w:r>
      <w:r w:rsidRPr="001F1AB9">
        <w:rPr>
          <w:b/>
          <w:bCs/>
          <w:i/>
        </w:rPr>
        <w:t>mediante</w:t>
      </w:r>
      <w:r>
        <w:rPr>
          <w:i/>
        </w:rPr>
        <w:t xml:space="preserve"> la aplicación de los fundamentos de </w:t>
      </w:r>
      <w:r w:rsidRPr="005A65E0">
        <w:rPr>
          <w:i/>
        </w:rPr>
        <w:t>las ciencias de la computación, la estadística inferencial, la matemática aplicada</w:t>
      </w:r>
      <w:r>
        <w:rPr>
          <w:i/>
        </w:rPr>
        <w:t>,</w:t>
      </w:r>
      <w:r w:rsidRPr="005A65E0">
        <w:rPr>
          <w:i/>
        </w:rPr>
        <w:t xml:space="preserve"> la ingeniería de software</w:t>
      </w:r>
      <w:r>
        <w:rPr>
          <w:i/>
        </w:rPr>
        <w:t xml:space="preserve"> y </w:t>
      </w:r>
      <w:r>
        <w:rPr>
          <w:i/>
        </w:rPr>
        <w:t xml:space="preserve">el ciclo de vida de los </w:t>
      </w:r>
      <w:r>
        <w:rPr>
          <w:i/>
        </w:rPr>
        <w:t>datos</w:t>
      </w:r>
      <w:r w:rsidR="00FB46D4">
        <w:rPr>
          <w:i/>
        </w:rPr>
        <w:t xml:space="preserve"> </w:t>
      </w:r>
      <w:r w:rsidR="00FB46D4" w:rsidRPr="00012A4F">
        <w:rPr>
          <w:b/>
          <w:bCs/>
          <w:i/>
        </w:rPr>
        <w:t>para</w:t>
      </w:r>
      <w:r w:rsidR="00FB46D4" w:rsidRPr="004919BC">
        <w:rPr>
          <w:i/>
        </w:rPr>
        <w:t xml:space="preserve"> </w:t>
      </w:r>
      <w:del w:id="65" w:author="Allan Roberto Avendano Sudario" w:date="2025-05-17T18:08:00Z" w16du:dateUtc="2025-05-17T23:08:00Z">
        <w:r w:rsidR="00FB46D4" w:rsidRPr="004919BC" w:rsidDel="005A5708">
          <w:rPr>
            <w:i/>
          </w:rPr>
          <w:delText xml:space="preserve">resolver </w:delText>
        </w:r>
      </w:del>
      <w:ins w:id="66" w:author="Allan Roberto Avendano Sudario" w:date="2025-05-17T18:08:00Z" w16du:dateUtc="2025-05-17T23:08:00Z">
        <w:r w:rsidR="00FB46D4">
          <w:rPr>
            <w:i/>
          </w:rPr>
          <w:t>la resolución de</w:t>
        </w:r>
        <w:r w:rsidR="00FB46D4" w:rsidRPr="004919BC">
          <w:rPr>
            <w:i/>
          </w:rPr>
          <w:t xml:space="preserve"> </w:t>
        </w:r>
      </w:ins>
      <w:r w:rsidR="00FB46D4" w:rsidRPr="004919BC">
        <w:rPr>
          <w:i/>
        </w:rPr>
        <w:t>problemas específicos</w:t>
      </w:r>
      <w:r w:rsidR="00FB46D4">
        <w:rPr>
          <w:i/>
        </w:rPr>
        <w:t xml:space="preserve"> relacionados con la eficiencia en la productividad en entornos colaborativos</w:t>
      </w:r>
      <w:r w:rsidR="00FB46D4">
        <w:rPr>
          <w:i/>
        </w:rPr>
        <w:t xml:space="preserve">, </w:t>
      </w:r>
      <w:r w:rsidR="00FB46D4" w:rsidRPr="009F35FB">
        <w:rPr>
          <w:i/>
        </w:rPr>
        <w:t xml:space="preserve">multidisciplinarios y </w:t>
      </w:r>
      <w:r w:rsidR="00FB46D4">
        <w:rPr>
          <w:i/>
        </w:rPr>
        <w:t>emergentes</w:t>
      </w:r>
      <w:r>
        <w:rPr>
          <w:i/>
        </w:rPr>
        <w:t xml:space="preserve"> </w:t>
      </w:r>
      <w:ins w:id="67" w:author="Allan Roberto Avendano Sudario" w:date="2025-05-18T10:09:00Z" w16du:dateUtc="2025-05-18T15:09:00Z">
        <w:r>
          <w:rPr>
            <w:b/>
            <w:bCs/>
            <w:i/>
          </w:rPr>
          <w:t xml:space="preserve">considerando </w:t>
        </w:r>
      </w:ins>
      <w:r w:rsidRPr="00BA3ECB">
        <w:rPr>
          <w:i/>
        </w:rPr>
        <w:t xml:space="preserve">el impacto de </w:t>
      </w:r>
      <w:ins w:id="68" w:author="Allan Roberto Avendano Sudario" w:date="2025-05-18T10:09:00Z" w16du:dateUtc="2025-05-18T15:09:00Z">
        <w:r>
          <w:rPr>
            <w:i/>
          </w:rPr>
          <w:t>los asp</w:t>
        </w:r>
      </w:ins>
      <w:ins w:id="69" w:author="Allan Roberto Avendano Sudario" w:date="2025-05-18T10:10:00Z" w16du:dateUtc="2025-05-18T15:10:00Z">
        <w:r>
          <w:rPr>
            <w:i/>
          </w:rPr>
          <w:t>e</w:t>
        </w:r>
      </w:ins>
      <w:ins w:id="70" w:author="Allan Roberto Avendano Sudario" w:date="2025-05-18T10:09:00Z" w16du:dateUtc="2025-05-18T15:09:00Z">
        <w:r>
          <w:rPr>
            <w:i/>
          </w:rPr>
          <w:t>ctos éticos</w:t>
        </w:r>
      </w:ins>
      <w:r>
        <w:rPr>
          <w:i/>
        </w:rPr>
        <w:t>,</w:t>
      </w:r>
      <w:ins w:id="71" w:author="Allan Roberto Avendano Sudario" w:date="2025-05-18T10:10:00Z" w16du:dateUtc="2025-05-18T15:10:00Z">
        <w:r>
          <w:rPr>
            <w:i/>
          </w:rPr>
          <w:t xml:space="preserve"> social</w:t>
        </w:r>
      </w:ins>
      <w:r>
        <w:rPr>
          <w:i/>
        </w:rPr>
        <w:t>es</w:t>
      </w:r>
      <w:ins w:id="72" w:author="Allan Roberto Avendano Sudario" w:date="2025-05-18T10:09:00Z" w16du:dateUtc="2025-05-18T15:09:00Z">
        <w:r>
          <w:rPr>
            <w:i/>
          </w:rPr>
          <w:t xml:space="preserve"> </w:t>
        </w:r>
      </w:ins>
      <w:r>
        <w:rPr>
          <w:i/>
        </w:rPr>
        <w:t>y económicos de</w:t>
      </w:r>
      <w:ins w:id="73" w:author="Allan Roberto Avendano Sudario" w:date="2025-05-18T10:10:00Z" w16du:dateUtc="2025-05-18T15:10:00Z">
        <w:r>
          <w:rPr>
            <w:i/>
          </w:rPr>
          <w:t xml:space="preserve"> los involucrado</w:t>
        </w:r>
      </w:ins>
      <w:r>
        <w:rPr>
          <w:i/>
        </w:rPr>
        <w:t>s.</w:t>
      </w:r>
    </w:p>
    <w:p w14:paraId="6C9C24F2" w14:textId="77D33E18" w:rsidR="00E94F18" w:rsidRDefault="00E94F18">
      <w:pPr>
        <w:pBdr>
          <w:bottom w:val="single" w:sz="6" w:space="1" w:color="auto"/>
        </w:pBdr>
        <w:jc w:val="both"/>
        <w:rPr>
          <w:i/>
        </w:rPr>
      </w:pPr>
      <w:r>
        <w:rPr>
          <w:b/>
          <w:bCs/>
          <w:i/>
        </w:rPr>
        <w:t xml:space="preserve">Gestionar </w:t>
      </w:r>
      <w:r w:rsidRPr="00897C00">
        <w:rPr>
          <w:i/>
        </w:rPr>
        <w:t xml:space="preserve">hallazgos tecnológicos en </w:t>
      </w:r>
      <w:r>
        <w:rPr>
          <w:i/>
        </w:rPr>
        <w:t xml:space="preserve">los </w:t>
      </w:r>
      <w:r w:rsidRPr="00897C00">
        <w:rPr>
          <w:i/>
        </w:rPr>
        <w:t xml:space="preserve">contextos </w:t>
      </w:r>
      <w:r>
        <w:rPr>
          <w:i/>
        </w:rPr>
        <w:t xml:space="preserve">de la </w:t>
      </w:r>
      <w:r>
        <w:rPr>
          <w:i/>
        </w:rPr>
        <w:t>analítica avanzada de datos y algoritmos inteligentes</w:t>
      </w:r>
      <w:r>
        <w:rPr>
          <w:i/>
        </w:rPr>
        <w:t xml:space="preserve"> </w:t>
      </w:r>
      <w:r w:rsidRPr="00E67C5C">
        <w:rPr>
          <w:b/>
          <w:bCs/>
          <w:i/>
        </w:rPr>
        <w:t>mediante</w:t>
      </w:r>
      <w:r>
        <w:rPr>
          <w:i/>
        </w:rPr>
        <w:t xml:space="preserve"> </w:t>
      </w:r>
      <w:r>
        <w:rPr>
          <w:i/>
          <w:iCs/>
        </w:rPr>
        <w:t xml:space="preserve">la </w:t>
      </w:r>
      <w:r w:rsidRPr="00571440">
        <w:rPr>
          <w:i/>
        </w:rPr>
        <w:t>conexión entre los fundamentos teóricos</w:t>
      </w:r>
      <w:r>
        <w:rPr>
          <w:i/>
        </w:rPr>
        <w:t>, pensamiento crítico</w:t>
      </w:r>
      <w:r w:rsidRPr="00571440">
        <w:rPr>
          <w:i/>
        </w:rPr>
        <w:t xml:space="preserve"> y la resolución práctica de problemas reales </w:t>
      </w:r>
      <w:r>
        <w:rPr>
          <w:i/>
        </w:rPr>
        <w:t>en un</w:t>
      </w:r>
      <w:r w:rsidRPr="00571440">
        <w:rPr>
          <w:i/>
        </w:rPr>
        <w:t xml:space="preserve"> entorno científico</w:t>
      </w:r>
      <w:r>
        <w:rPr>
          <w:i/>
        </w:rPr>
        <w:t xml:space="preserve"> </w:t>
      </w:r>
      <w:r w:rsidRPr="00897C00">
        <w:rPr>
          <w:b/>
          <w:bCs/>
          <w:i/>
        </w:rPr>
        <w:t>para</w:t>
      </w:r>
      <w:r w:rsidRPr="00897C00">
        <w:rPr>
          <w:i/>
        </w:rPr>
        <w:t xml:space="preserve"> </w:t>
      </w:r>
      <w:r w:rsidRPr="009F35FB">
        <w:rPr>
          <w:i/>
        </w:rPr>
        <w:t>la generación de opiniones técnicas</w:t>
      </w:r>
      <w:r>
        <w:rPr>
          <w:i/>
        </w:rPr>
        <w:t xml:space="preserve"> </w:t>
      </w:r>
      <w:r w:rsidRPr="009F35FB">
        <w:rPr>
          <w:i/>
        </w:rPr>
        <w:t xml:space="preserve">en la toma de decisiones </w:t>
      </w:r>
      <w:r w:rsidR="00912B75">
        <w:rPr>
          <w:i/>
        </w:rPr>
        <w:t>en</w:t>
      </w:r>
      <w:r>
        <w:rPr>
          <w:i/>
        </w:rPr>
        <w:t xml:space="preserve"> sectores </w:t>
      </w:r>
      <w:r w:rsidRPr="009F35FB">
        <w:rPr>
          <w:i/>
        </w:rPr>
        <w:t>estratégic</w:t>
      </w:r>
      <w:r>
        <w:rPr>
          <w:i/>
        </w:rPr>
        <w:t xml:space="preserve">os locales e internacionales </w:t>
      </w:r>
      <w:r w:rsidRPr="00E94F18">
        <w:rPr>
          <w:b/>
          <w:bCs/>
          <w:i/>
        </w:rPr>
        <w:t>asegurando</w:t>
      </w:r>
      <w:r w:rsidRPr="00897C00">
        <w:rPr>
          <w:i/>
        </w:rPr>
        <w:t xml:space="preserve"> la integridad, trazabilidad y relevancia de la información adaptad</w:t>
      </w:r>
      <w:r w:rsidR="00B34F28">
        <w:rPr>
          <w:i/>
        </w:rPr>
        <w:t>a</w:t>
      </w:r>
      <w:r w:rsidRPr="00897C00">
        <w:rPr>
          <w:i/>
        </w:rPr>
        <w:t xml:space="preserve"> al público objetivo</w:t>
      </w:r>
      <w:r>
        <w:rPr>
          <w:i/>
        </w:rPr>
        <w:t>.</w:t>
      </w:r>
      <w:r w:rsidRPr="00897C00">
        <w:rPr>
          <w:i/>
        </w:rPr>
        <w:t xml:space="preserve"> </w:t>
      </w:r>
    </w:p>
    <w:p w14:paraId="09EE7945" w14:textId="77777777" w:rsidR="008069BA" w:rsidRDefault="008069BA" w:rsidP="00850BA2">
      <w:pPr>
        <w:jc w:val="both"/>
        <w:rPr>
          <w:b/>
          <w:bCs/>
          <w:i/>
        </w:rPr>
      </w:pPr>
      <w:bookmarkStart w:id="74" w:name="p142"/>
      <w:bookmarkEnd w:id="74"/>
    </w:p>
    <w:p w14:paraId="57759812" w14:textId="19B9DA0A" w:rsidR="00850BA2" w:rsidRDefault="00ED3FA5" w:rsidP="00850BA2">
      <w:pPr>
        <w:jc w:val="both"/>
        <w:rPr>
          <w:ins w:id="75" w:author="Allan Roberto Avendano Sudario" w:date="2025-05-18T10:04:00Z" w16du:dateUtc="2025-05-18T15:04:00Z"/>
          <w:i/>
        </w:rPr>
      </w:pPr>
      <w:r>
        <w:rPr>
          <w:b/>
          <w:bCs/>
          <w:i/>
        </w:rPr>
        <w:t>Implementar</w:t>
      </w:r>
      <w:ins w:id="76" w:author="Allan Roberto Avendano Sudario" w:date="2025-05-18T10:04:00Z" w16du:dateUtc="2025-05-18T15:04:00Z">
        <w:r w:rsidR="00850BA2">
          <w:rPr>
            <w:i/>
          </w:rPr>
          <w:t xml:space="preserve"> </w:t>
        </w:r>
        <w:r w:rsidR="00850BA2" w:rsidRPr="00D3620B">
          <w:rPr>
            <w:i/>
          </w:rPr>
          <w:t xml:space="preserve">técnicas de análisis avanzado </w:t>
        </w:r>
      </w:ins>
      <w:ins w:id="77" w:author="Allan Roberto Avendano Sudario" w:date="2025-05-18T10:05:00Z" w16du:dateUtc="2025-05-18T15:05:00Z">
        <w:r w:rsidR="00850BA2" w:rsidRPr="00D3620B">
          <w:rPr>
            <w:i/>
          </w:rPr>
          <w:t xml:space="preserve">de grandes volúmenes de </w:t>
        </w:r>
        <w:r w:rsidR="00850BA2">
          <w:rPr>
            <w:i/>
          </w:rPr>
          <w:t xml:space="preserve">datos </w:t>
        </w:r>
      </w:ins>
      <w:ins w:id="78" w:author="Allan Roberto Avendano Sudario" w:date="2025-05-18T10:08:00Z" w16du:dateUtc="2025-05-18T15:08:00Z">
        <w:r w:rsidR="002943CE">
          <w:rPr>
            <w:b/>
            <w:bCs/>
            <w:i/>
          </w:rPr>
          <w:t xml:space="preserve">mediante </w:t>
        </w:r>
      </w:ins>
      <w:ins w:id="79" w:author="Allan Roberto Avendano Sudario" w:date="2025-05-18T10:04:00Z" w16du:dateUtc="2025-05-18T15:04:00Z">
        <w:r w:rsidR="00850BA2">
          <w:rPr>
            <w:i/>
          </w:rPr>
          <w:t>la</w:t>
        </w:r>
        <w:r w:rsidR="00850BA2" w:rsidRPr="00D3620B">
          <w:rPr>
            <w:i/>
          </w:rPr>
          <w:t xml:space="preserve"> integra</w:t>
        </w:r>
        <w:r w:rsidR="00850BA2">
          <w:rPr>
            <w:i/>
          </w:rPr>
          <w:t>ción d</w:t>
        </w:r>
        <w:r w:rsidR="00850BA2" w:rsidRPr="00D3620B">
          <w:rPr>
            <w:i/>
          </w:rPr>
          <w:t xml:space="preserve">el dominio matemático, </w:t>
        </w:r>
      </w:ins>
      <w:r w:rsidR="00704993">
        <w:rPr>
          <w:i/>
        </w:rPr>
        <w:t>de las ciencias computacionales</w:t>
      </w:r>
      <w:ins w:id="80" w:author="Allan Roberto Avendano Sudario" w:date="2025-05-18T10:04:00Z" w16du:dateUtc="2025-05-18T15:04:00Z">
        <w:r w:rsidR="00850BA2" w:rsidRPr="00D3620B">
          <w:rPr>
            <w:i/>
          </w:rPr>
          <w:t xml:space="preserve"> y la interpretación contextual de resultados</w:t>
        </w:r>
      </w:ins>
      <w:ins w:id="81" w:author="Allan Roberto Avendano Sudario" w:date="2025-05-18T10:06:00Z" w16du:dateUtc="2025-05-18T15:06:00Z">
        <w:r w:rsidR="001D66B2">
          <w:rPr>
            <w:i/>
          </w:rPr>
          <w:t xml:space="preserve"> </w:t>
        </w:r>
        <w:r w:rsidR="001D66B2" w:rsidRPr="00611BA9">
          <w:rPr>
            <w:b/>
            <w:bCs/>
            <w:i/>
          </w:rPr>
          <w:t>para</w:t>
        </w:r>
        <w:r w:rsidR="001D66B2" w:rsidRPr="00D3620B">
          <w:rPr>
            <w:i/>
          </w:rPr>
          <w:t xml:space="preserve"> </w:t>
        </w:r>
        <w:r w:rsidR="001D66B2">
          <w:rPr>
            <w:i/>
          </w:rPr>
          <w:t>el descubrimiento de</w:t>
        </w:r>
        <w:r w:rsidR="001D66B2" w:rsidRPr="00D3620B">
          <w:rPr>
            <w:i/>
          </w:rPr>
          <w:t xml:space="preserve"> patrones</w:t>
        </w:r>
        <w:r w:rsidR="001D66B2">
          <w:rPr>
            <w:i/>
          </w:rPr>
          <w:t xml:space="preserve"> y </w:t>
        </w:r>
        <w:r w:rsidR="001D66B2" w:rsidRPr="00D3620B">
          <w:rPr>
            <w:i/>
          </w:rPr>
          <w:t>formula</w:t>
        </w:r>
        <w:r w:rsidR="001D66B2">
          <w:rPr>
            <w:i/>
          </w:rPr>
          <w:t>ción de</w:t>
        </w:r>
        <w:r w:rsidR="001D66B2" w:rsidRPr="00D3620B">
          <w:rPr>
            <w:i/>
          </w:rPr>
          <w:t xml:space="preserve"> predicciones</w:t>
        </w:r>
        <w:r w:rsidR="001D66B2">
          <w:rPr>
            <w:i/>
          </w:rPr>
          <w:t xml:space="preserve"> en </w:t>
        </w:r>
        <w:r w:rsidR="001D66B2" w:rsidRPr="00D3620B">
          <w:rPr>
            <w:i/>
          </w:rPr>
          <w:t xml:space="preserve">la toma de decisiones en sectores </w:t>
        </w:r>
      </w:ins>
      <w:ins w:id="82" w:author="Allan Roberto Avendano Sudario" w:date="2025-05-18T10:09:00Z" w16du:dateUtc="2025-05-18T15:09:00Z">
        <w:r w:rsidR="00944BE7">
          <w:rPr>
            <w:i/>
          </w:rPr>
          <w:t>estratégicos locales e internacionales</w:t>
        </w:r>
      </w:ins>
      <w:r w:rsidR="00BA3ECB">
        <w:rPr>
          <w:i/>
        </w:rPr>
        <w:t xml:space="preserve"> </w:t>
      </w:r>
      <w:ins w:id="83" w:author="Allan Roberto Avendano Sudario" w:date="2025-05-18T10:09:00Z" w16du:dateUtc="2025-05-18T15:09:00Z">
        <w:r w:rsidR="00944BE7">
          <w:rPr>
            <w:b/>
            <w:bCs/>
            <w:i/>
          </w:rPr>
          <w:t xml:space="preserve">considerando </w:t>
        </w:r>
      </w:ins>
      <w:r w:rsidR="00BA3ECB" w:rsidRPr="00BA3ECB">
        <w:rPr>
          <w:i/>
        </w:rPr>
        <w:t xml:space="preserve">el impacto de </w:t>
      </w:r>
      <w:ins w:id="84" w:author="Allan Roberto Avendano Sudario" w:date="2025-05-18T10:09:00Z" w16du:dateUtc="2025-05-18T15:09:00Z">
        <w:r w:rsidR="00944BE7">
          <w:rPr>
            <w:i/>
          </w:rPr>
          <w:t>los asp</w:t>
        </w:r>
      </w:ins>
      <w:ins w:id="85" w:author="Allan Roberto Avendano Sudario" w:date="2025-05-18T10:10:00Z" w16du:dateUtc="2025-05-18T15:10:00Z">
        <w:r w:rsidR="00944BE7">
          <w:rPr>
            <w:i/>
          </w:rPr>
          <w:t>e</w:t>
        </w:r>
      </w:ins>
      <w:ins w:id="86" w:author="Allan Roberto Avendano Sudario" w:date="2025-05-18T10:09:00Z" w16du:dateUtc="2025-05-18T15:09:00Z">
        <w:r w:rsidR="00944BE7">
          <w:rPr>
            <w:i/>
          </w:rPr>
          <w:t>ctos éticos</w:t>
        </w:r>
      </w:ins>
      <w:r w:rsidR="00921731">
        <w:rPr>
          <w:i/>
        </w:rPr>
        <w:t>,</w:t>
      </w:r>
      <w:ins w:id="87" w:author="Allan Roberto Avendano Sudario" w:date="2025-05-18T10:10:00Z" w16du:dateUtc="2025-05-18T15:10:00Z">
        <w:r w:rsidR="00944BE7">
          <w:rPr>
            <w:i/>
          </w:rPr>
          <w:t xml:space="preserve"> social</w:t>
        </w:r>
      </w:ins>
      <w:r w:rsidR="00BA3ECB">
        <w:rPr>
          <w:i/>
        </w:rPr>
        <w:t>es</w:t>
      </w:r>
      <w:ins w:id="88" w:author="Allan Roberto Avendano Sudario" w:date="2025-05-18T10:09:00Z" w16du:dateUtc="2025-05-18T15:09:00Z">
        <w:r w:rsidR="00944BE7">
          <w:rPr>
            <w:i/>
          </w:rPr>
          <w:t xml:space="preserve"> </w:t>
        </w:r>
      </w:ins>
      <w:r w:rsidR="00921731">
        <w:rPr>
          <w:i/>
        </w:rPr>
        <w:t xml:space="preserve">y económicos </w:t>
      </w:r>
      <w:r w:rsidR="00100B56">
        <w:rPr>
          <w:i/>
        </w:rPr>
        <w:t>de</w:t>
      </w:r>
      <w:ins w:id="89" w:author="Allan Roberto Avendano Sudario" w:date="2025-05-18T10:10:00Z" w16du:dateUtc="2025-05-18T15:10:00Z">
        <w:r w:rsidR="00944BE7">
          <w:rPr>
            <w:i/>
          </w:rPr>
          <w:t xml:space="preserve"> los involucrados</w:t>
        </w:r>
      </w:ins>
      <w:r w:rsidR="00100B56">
        <w:rPr>
          <w:i/>
        </w:rPr>
        <w:t xml:space="preserve"> </w:t>
      </w:r>
      <w:r w:rsidR="00CA03FD">
        <w:rPr>
          <w:i/>
        </w:rPr>
        <w:t>en soluciones computacionales</w:t>
      </w:r>
      <w:ins w:id="90" w:author="Allan Roberto Avendano Sudario" w:date="2025-05-18T10:04:00Z" w16du:dateUtc="2025-05-18T15:04:00Z">
        <w:r w:rsidR="00850BA2">
          <w:rPr>
            <w:i/>
          </w:rPr>
          <w:t>.</w:t>
        </w:r>
      </w:ins>
    </w:p>
    <w:p w14:paraId="61C940B7" w14:textId="4DB63F13" w:rsidR="009B5309" w:rsidRDefault="00F47C4D" w:rsidP="00012A4F">
      <w:pPr>
        <w:jc w:val="both"/>
        <w:rPr>
          <w:i/>
        </w:rPr>
      </w:pPr>
      <w:r>
        <w:rPr>
          <w:b/>
          <w:bCs/>
          <w:i/>
        </w:rPr>
        <w:t>Desarrollar</w:t>
      </w:r>
      <w:r w:rsidR="00E26942">
        <w:rPr>
          <w:i/>
        </w:rPr>
        <w:t xml:space="preserve"> </w:t>
      </w:r>
      <w:r w:rsidR="00012A4F" w:rsidRPr="004919BC">
        <w:rPr>
          <w:i/>
        </w:rPr>
        <w:t>modelos de aprendizaje automático</w:t>
      </w:r>
      <w:r w:rsidR="00ED3FA5">
        <w:rPr>
          <w:i/>
        </w:rPr>
        <w:t xml:space="preserve"> </w:t>
      </w:r>
      <w:ins w:id="91" w:author="Allan Roberto Avendano Sudario" w:date="2025-05-17T18:08:00Z" w16du:dateUtc="2025-05-17T23:08:00Z">
        <w:r w:rsidR="00012A4F" w:rsidRPr="00012A4F">
          <w:rPr>
            <w:b/>
            <w:bCs/>
            <w:i/>
          </w:rPr>
          <w:t>a par</w:t>
        </w:r>
      </w:ins>
      <w:ins w:id="92" w:author="Allan Roberto Avendano Sudario" w:date="2025-05-17T18:09:00Z" w16du:dateUtc="2025-05-17T23:09:00Z">
        <w:r w:rsidR="00012A4F" w:rsidRPr="00012A4F">
          <w:rPr>
            <w:b/>
            <w:bCs/>
            <w:i/>
          </w:rPr>
          <w:t>tir</w:t>
        </w:r>
        <w:r w:rsidR="00012A4F">
          <w:rPr>
            <w:i/>
          </w:rPr>
          <w:t xml:space="preserve"> del desarrollo de</w:t>
        </w:r>
      </w:ins>
      <w:r w:rsidR="007D0930" w:rsidRPr="008E5F15">
        <w:rPr>
          <w:i/>
        </w:rPr>
        <w:t>l pensamiento analítico</w:t>
      </w:r>
      <w:r w:rsidR="007D0930" w:rsidRPr="00973039">
        <w:rPr>
          <w:i/>
          <w:strike/>
        </w:rPr>
        <w:t>, la resolución de problemas complejos, la creatividad y la resiliencia,</w:t>
      </w:r>
      <w:r w:rsidR="007D0930" w:rsidRPr="008E5F15">
        <w:rPr>
          <w:i/>
        </w:rPr>
        <w:t xml:space="preserve"> en combinación con competencias técnicas como la programación</w:t>
      </w:r>
      <w:r w:rsidR="007D0930">
        <w:rPr>
          <w:i/>
        </w:rPr>
        <w:t>,</w:t>
      </w:r>
      <w:r w:rsidR="00012A4F" w:rsidRPr="004919BC">
        <w:rPr>
          <w:i/>
        </w:rPr>
        <w:t xml:space="preserve"> optimización de modelos, ingeniería de características y validación experimental </w:t>
      </w:r>
      <w:del w:id="93" w:author="Allan Roberto Avendano Sudario" w:date="2025-05-17T18:09:00Z" w16du:dateUtc="2025-05-17T23:09:00Z">
        <w:r w:rsidR="00012A4F" w:rsidRPr="004919BC" w:rsidDel="005A5708">
          <w:rPr>
            <w:i/>
          </w:rPr>
          <w:delText xml:space="preserve">para </w:delText>
        </w:r>
      </w:del>
      <w:r w:rsidR="00012A4F" w:rsidRPr="00012A4F">
        <w:rPr>
          <w:b/>
          <w:bCs/>
          <w:i/>
        </w:rPr>
        <w:t>para</w:t>
      </w:r>
      <w:r w:rsidR="00012A4F" w:rsidRPr="004919BC">
        <w:rPr>
          <w:i/>
        </w:rPr>
        <w:t xml:space="preserve"> </w:t>
      </w:r>
      <w:del w:id="94" w:author="Allan Roberto Avendano Sudario" w:date="2025-05-17T18:08:00Z" w16du:dateUtc="2025-05-17T23:08:00Z">
        <w:r w:rsidR="00012A4F" w:rsidRPr="004919BC" w:rsidDel="005A5708">
          <w:rPr>
            <w:i/>
          </w:rPr>
          <w:delText xml:space="preserve">resolver </w:delText>
        </w:r>
      </w:del>
      <w:ins w:id="95" w:author="Allan Roberto Avendano Sudario" w:date="2025-05-17T18:08:00Z" w16du:dateUtc="2025-05-17T23:08:00Z">
        <w:r w:rsidR="00012A4F">
          <w:rPr>
            <w:i/>
          </w:rPr>
          <w:t>la resolución de</w:t>
        </w:r>
        <w:r w:rsidR="00012A4F" w:rsidRPr="004919BC">
          <w:rPr>
            <w:i/>
          </w:rPr>
          <w:t xml:space="preserve"> </w:t>
        </w:r>
      </w:ins>
      <w:r w:rsidR="00012A4F" w:rsidRPr="004919BC">
        <w:rPr>
          <w:i/>
        </w:rPr>
        <w:t>problemas específicos</w:t>
      </w:r>
      <w:r w:rsidR="00245CF5">
        <w:rPr>
          <w:i/>
        </w:rPr>
        <w:t xml:space="preserve"> relacionados con la </w:t>
      </w:r>
      <w:r w:rsidR="00ED3FA5">
        <w:rPr>
          <w:i/>
        </w:rPr>
        <w:t xml:space="preserve">eficiencia en la productividad </w:t>
      </w:r>
      <w:r w:rsidR="00BA3ECB">
        <w:rPr>
          <w:i/>
        </w:rPr>
        <w:t>en</w:t>
      </w:r>
      <w:r w:rsidR="00ED3FA5">
        <w:rPr>
          <w:i/>
        </w:rPr>
        <w:t xml:space="preserve"> entornos colaborativos</w:t>
      </w:r>
      <w:r w:rsidR="00BA3ECB">
        <w:rPr>
          <w:i/>
        </w:rPr>
        <w:t xml:space="preserve"> emergentes</w:t>
      </w:r>
      <w:r w:rsidR="00ED3FA5">
        <w:rPr>
          <w:i/>
        </w:rPr>
        <w:t xml:space="preserve"> </w:t>
      </w:r>
      <w:r w:rsidR="007E0840">
        <w:rPr>
          <w:b/>
          <w:bCs/>
          <w:i/>
        </w:rPr>
        <w:t>asegurando</w:t>
      </w:r>
      <w:r w:rsidR="00ED3FA5">
        <w:rPr>
          <w:i/>
        </w:rPr>
        <w:t xml:space="preserve"> </w:t>
      </w:r>
      <w:r w:rsidR="000E0F35" w:rsidRPr="00CD41B3">
        <w:rPr>
          <w:i/>
        </w:rPr>
        <w:t>la aplicación</w:t>
      </w:r>
      <w:r w:rsidR="007E0840">
        <w:rPr>
          <w:i/>
        </w:rPr>
        <w:t xml:space="preserve"> de los estándares locales, nacionales e internacionales</w:t>
      </w:r>
      <w:r w:rsidR="001D0240">
        <w:rPr>
          <w:i/>
        </w:rPr>
        <w:t>;</w:t>
      </w:r>
      <w:r w:rsidR="007E0840">
        <w:rPr>
          <w:i/>
        </w:rPr>
        <w:t xml:space="preserve"> así</w:t>
      </w:r>
      <w:r w:rsidR="000E0F35" w:rsidRPr="00CD41B3">
        <w:rPr>
          <w:i/>
        </w:rPr>
        <w:t xml:space="preserve"> </w:t>
      </w:r>
      <w:r w:rsidR="007E0840">
        <w:rPr>
          <w:i/>
        </w:rPr>
        <w:t>como</w:t>
      </w:r>
      <w:r w:rsidR="001D0240">
        <w:rPr>
          <w:i/>
        </w:rPr>
        <w:t xml:space="preserve">, </w:t>
      </w:r>
      <w:r w:rsidR="007E0840">
        <w:rPr>
          <w:i/>
        </w:rPr>
        <w:t xml:space="preserve">los </w:t>
      </w:r>
      <w:r w:rsidR="000E0F35" w:rsidRPr="00CD41B3">
        <w:rPr>
          <w:i/>
        </w:rPr>
        <w:t>marcos legales y regulatorios</w:t>
      </w:r>
      <w:r w:rsidR="000E0F35">
        <w:rPr>
          <w:i/>
        </w:rPr>
        <w:t xml:space="preserve"> </w:t>
      </w:r>
      <w:ins w:id="96" w:author="Allan Roberto Avendano Sudario" w:date="2025-05-17T18:09:00Z" w16du:dateUtc="2025-05-17T23:09:00Z">
        <w:r w:rsidR="000E0F35">
          <w:rPr>
            <w:i/>
          </w:rPr>
          <w:t>en la</w:t>
        </w:r>
        <w:r w:rsidR="000E0F35" w:rsidRPr="004919BC">
          <w:rPr>
            <w:i/>
          </w:rPr>
          <w:t xml:space="preserve"> </w:t>
        </w:r>
      </w:ins>
      <w:r w:rsidR="000E0F35" w:rsidRPr="004919BC">
        <w:rPr>
          <w:i/>
        </w:rPr>
        <w:t>constru</w:t>
      </w:r>
      <w:ins w:id="97" w:author="Allan Roberto Avendano Sudario" w:date="2025-05-17T18:09:00Z" w16du:dateUtc="2025-05-17T23:09:00Z">
        <w:r w:rsidR="000E0F35">
          <w:rPr>
            <w:i/>
          </w:rPr>
          <w:t>cción de</w:t>
        </w:r>
      </w:ins>
      <w:del w:id="98" w:author="Allan Roberto Avendano Sudario" w:date="2025-05-17T18:09:00Z" w16du:dateUtc="2025-05-17T23:09:00Z">
        <w:r w:rsidR="000E0F35" w:rsidRPr="004919BC" w:rsidDel="005A5708">
          <w:rPr>
            <w:i/>
          </w:rPr>
          <w:delText>ir</w:delText>
        </w:r>
      </w:del>
      <w:r w:rsidR="000E0F35" w:rsidRPr="004919BC">
        <w:rPr>
          <w:i/>
        </w:rPr>
        <w:t xml:space="preserve"> sistemas inteligentes robustos y escalables</w:t>
      </w:r>
      <w:r w:rsidR="000E0F35">
        <w:rPr>
          <w:i/>
        </w:rPr>
        <w:t>.</w:t>
      </w:r>
    </w:p>
    <w:p w14:paraId="4F6CD549" w14:textId="5FAB0DA9" w:rsidR="00897C00" w:rsidRDefault="00A550BE" w:rsidP="00012A4F">
      <w:pPr>
        <w:jc w:val="both"/>
        <w:rPr>
          <w:i/>
        </w:rPr>
      </w:pPr>
      <w:r>
        <w:rPr>
          <w:b/>
          <w:bCs/>
          <w:i/>
        </w:rPr>
        <w:t>Argumentar</w:t>
      </w:r>
      <w:r w:rsidR="00897C00" w:rsidRPr="00897C00">
        <w:rPr>
          <w:i/>
        </w:rPr>
        <w:t xml:space="preserve"> hallazgos tecnológicos en contextos de </w:t>
      </w:r>
      <w:r w:rsidR="00D54158">
        <w:rPr>
          <w:i/>
        </w:rPr>
        <w:t xml:space="preserve">la </w:t>
      </w:r>
      <w:r w:rsidR="00897C00" w:rsidRPr="00897C00">
        <w:rPr>
          <w:i/>
        </w:rPr>
        <w:t xml:space="preserve">ciencia de datos </w:t>
      </w:r>
      <w:r w:rsidR="00D54158">
        <w:rPr>
          <w:i/>
        </w:rPr>
        <w:t>y de la</w:t>
      </w:r>
      <w:r w:rsidR="00897C00" w:rsidRPr="00897C00">
        <w:rPr>
          <w:i/>
        </w:rPr>
        <w:t xml:space="preserve"> inteligencia artificial</w:t>
      </w:r>
      <w:r w:rsidR="00D54158">
        <w:rPr>
          <w:i/>
        </w:rPr>
        <w:t xml:space="preserve"> </w:t>
      </w:r>
      <w:r w:rsidR="009B5309" w:rsidRPr="00CD41B3">
        <w:rPr>
          <w:i/>
        </w:rPr>
        <w:t xml:space="preserve">orientadas a problemáticas </w:t>
      </w:r>
      <w:r w:rsidR="00E25283">
        <w:rPr>
          <w:i/>
        </w:rPr>
        <w:t>complejos</w:t>
      </w:r>
      <w:r w:rsidR="00E67C5C">
        <w:rPr>
          <w:i/>
        </w:rPr>
        <w:t xml:space="preserve"> </w:t>
      </w:r>
      <w:bookmarkStart w:id="99" w:name="_Hlk198589124"/>
      <w:r w:rsidR="00E67C5C" w:rsidRPr="00E67C5C">
        <w:rPr>
          <w:b/>
          <w:bCs/>
          <w:i/>
        </w:rPr>
        <w:t>mediante</w:t>
      </w:r>
      <w:r w:rsidR="00D54158">
        <w:rPr>
          <w:i/>
        </w:rPr>
        <w:t xml:space="preserve"> </w:t>
      </w:r>
      <w:r w:rsidR="00E67C5C">
        <w:rPr>
          <w:i/>
          <w:iCs/>
        </w:rPr>
        <w:t xml:space="preserve">la </w:t>
      </w:r>
      <w:r w:rsidR="00E67C5C" w:rsidRPr="00571440">
        <w:rPr>
          <w:i/>
        </w:rPr>
        <w:t>conexión entre los fundamentos teóricos</w:t>
      </w:r>
      <w:r w:rsidR="00E67C5C">
        <w:rPr>
          <w:i/>
        </w:rPr>
        <w:t>, pensamiento crítico</w:t>
      </w:r>
      <w:r w:rsidR="00E67C5C" w:rsidRPr="00571440">
        <w:rPr>
          <w:i/>
        </w:rPr>
        <w:t xml:space="preserve"> y la resolución práctica de problemas reales </w:t>
      </w:r>
      <w:r w:rsidR="00750121">
        <w:rPr>
          <w:i/>
        </w:rPr>
        <w:t>en un</w:t>
      </w:r>
      <w:r w:rsidR="00E67C5C" w:rsidRPr="00571440">
        <w:rPr>
          <w:i/>
        </w:rPr>
        <w:t xml:space="preserve"> entorno científico</w:t>
      </w:r>
      <w:r w:rsidR="00E67C5C">
        <w:rPr>
          <w:i/>
        </w:rPr>
        <w:t xml:space="preserve"> </w:t>
      </w:r>
      <w:bookmarkEnd w:id="99"/>
      <w:r w:rsidR="00897C00" w:rsidRPr="00897C00">
        <w:rPr>
          <w:b/>
          <w:bCs/>
          <w:i/>
        </w:rPr>
        <w:t>para</w:t>
      </w:r>
      <w:r w:rsidR="00897C00" w:rsidRPr="00897C00">
        <w:rPr>
          <w:i/>
        </w:rPr>
        <w:t xml:space="preserve"> </w:t>
      </w:r>
      <w:r w:rsidR="00D54158" w:rsidRPr="009F35FB">
        <w:rPr>
          <w:i/>
        </w:rPr>
        <w:t>la generación de opiniones técnicas</w:t>
      </w:r>
      <w:r w:rsidR="009B5309">
        <w:rPr>
          <w:i/>
        </w:rPr>
        <w:t xml:space="preserve"> </w:t>
      </w:r>
      <w:r w:rsidR="00D54158" w:rsidRPr="009F35FB">
        <w:rPr>
          <w:i/>
        </w:rPr>
        <w:t>en la toma de decisiones estratégicas ​​en entornos multidisciplinarios y multiculturales</w:t>
      </w:r>
      <w:r w:rsidR="00897C00" w:rsidRPr="00897C00">
        <w:rPr>
          <w:i/>
        </w:rPr>
        <w:t xml:space="preserve"> </w:t>
      </w:r>
      <w:r w:rsidR="00897C00" w:rsidRPr="00D54158">
        <w:rPr>
          <w:b/>
          <w:bCs/>
          <w:i/>
        </w:rPr>
        <w:t>utilizando</w:t>
      </w:r>
      <w:r w:rsidR="00897C00" w:rsidRPr="00897C00">
        <w:rPr>
          <w:i/>
        </w:rPr>
        <w:t xml:space="preserve"> </w:t>
      </w:r>
      <w:r w:rsidR="00D54158">
        <w:rPr>
          <w:i/>
        </w:rPr>
        <w:t xml:space="preserve">un </w:t>
      </w:r>
      <w:r w:rsidR="00897C00" w:rsidRPr="00897C00">
        <w:rPr>
          <w:i/>
        </w:rPr>
        <w:t>lenguaje claro, preciso y adaptado al público objetivo, y asegurando la integridad, trazabilidad y relevancia de la información presentada.</w:t>
      </w:r>
    </w:p>
    <w:p w14:paraId="67C69C43" w14:textId="24D8931A" w:rsidR="003C0DB3" w:rsidRPr="00E75F0C" w:rsidRDefault="00A550BE" w:rsidP="006D49FD">
      <w:pPr>
        <w:jc w:val="both"/>
        <w:rPr>
          <w:i/>
        </w:rPr>
      </w:pPr>
      <w:r>
        <w:rPr>
          <w:b/>
          <w:bCs/>
          <w:i/>
        </w:rPr>
        <w:t>Implementar</w:t>
      </w:r>
      <w:r w:rsidR="00E26942">
        <w:rPr>
          <w:i/>
        </w:rPr>
        <w:t xml:space="preserve"> soluciones computacionales que incorporen </w:t>
      </w:r>
      <w:r w:rsidR="00585E9C">
        <w:rPr>
          <w:i/>
        </w:rPr>
        <w:t>analítica avanzada de grandes volúmenes de dato</w:t>
      </w:r>
      <w:r w:rsidR="001F1AB9">
        <w:rPr>
          <w:i/>
        </w:rPr>
        <w:t>s o modelos</w:t>
      </w:r>
      <w:r w:rsidR="00585E9C">
        <w:rPr>
          <w:i/>
        </w:rPr>
        <w:t xml:space="preserve"> </w:t>
      </w:r>
      <w:r w:rsidR="00EE7452">
        <w:rPr>
          <w:i/>
        </w:rPr>
        <w:t>fundacionales</w:t>
      </w:r>
      <w:r w:rsidR="00585E9C">
        <w:rPr>
          <w:i/>
        </w:rPr>
        <w:t xml:space="preserve"> </w:t>
      </w:r>
      <w:r w:rsidR="001F1AB9" w:rsidRPr="001F1AB9">
        <w:rPr>
          <w:b/>
          <w:bCs/>
          <w:i/>
        </w:rPr>
        <w:t>m</w:t>
      </w:r>
      <w:r w:rsidR="00585E9C" w:rsidRPr="001F1AB9">
        <w:rPr>
          <w:b/>
          <w:bCs/>
          <w:i/>
        </w:rPr>
        <w:t>ediante</w:t>
      </w:r>
      <w:r w:rsidR="001F1AB9">
        <w:rPr>
          <w:i/>
        </w:rPr>
        <w:t xml:space="preserve"> la aplicación de los fundamentos de </w:t>
      </w:r>
      <w:r w:rsidR="001F1AB9" w:rsidRPr="005A65E0">
        <w:rPr>
          <w:i/>
        </w:rPr>
        <w:t>las ciencias de la computación, la estadística inferencial, la matemática aplicada</w:t>
      </w:r>
      <w:r w:rsidR="001F1AB9">
        <w:rPr>
          <w:i/>
        </w:rPr>
        <w:t>,</w:t>
      </w:r>
      <w:r w:rsidR="001F1AB9" w:rsidRPr="005A65E0">
        <w:rPr>
          <w:i/>
        </w:rPr>
        <w:t xml:space="preserve"> la ingeniería de software</w:t>
      </w:r>
      <w:r w:rsidR="001F1AB9">
        <w:rPr>
          <w:i/>
        </w:rPr>
        <w:t xml:space="preserve"> y la gestión de datos </w:t>
      </w:r>
      <w:r w:rsidR="00EE7452" w:rsidRPr="00EE7452">
        <w:rPr>
          <w:b/>
          <w:bCs/>
          <w:i/>
        </w:rPr>
        <w:t>p</w:t>
      </w:r>
      <w:r w:rsidR="00585E9C" w:rsidRPr="00EE7452">
        <w:rPr>
          <w:b/>
          <w:bCs/>
          <w:i/>
        </w:rPr>
        <w:t>ara</w:t>
      </w:r>
      <w:r w:rsidR="00EE7452">
        <w:rPr>
          <w:i/>
        </w:rPr>
        <w:t xml:space="preserve"> la</w:t>
      </w:r>
      <w:r w:rsidR="00EE7452" w:rsidRPr="00EE7452">
        <w:rPr>
          <w:i/>
        </w:rPr>
        <w:t xml:space="preserve"> </w:t>
      </w:r>
      <w:r w:rsidR="00EE7452">
        <w:rPr>
          <w:i/>
        </w:rPr>
        <w:t>resolución</w:t>
      </w:r>
      <w:r w:rsidR="00EE7452" w:rsidRPr="00EE7452">
        <w:rPr>
          <w:i/>
        </w:rPr>
        <w:t xml:space="preserve"> de problemáticas definidas </w:t>
      </w:r>
      <w:r w:rsidR="00EE7452">
        <w:rPr>
          <w:i/>
        </w:rPr>
        <w:t xml:space="preserve">en equipos </w:t>
      </w:r>
      <w:r w:rsidR="00EE7452" w:rsidRPr="00CD41B3">
        <w:rPr>
          <w:i/>
          <w:iCs/>
        </w:rPr>
        <w:t>multiculturales</w:t>
      </w:r>
      <w:r w:rsidR="00EE7452">
        <w:rPr>
          <w:i/>
          <w:iCs/>
        </w:rPr>
        <w:t xml:space="preserve"> </w:t>
      </w:r>
      <w:r w:rsidR="00EE7452" w:rsidRPr="00EE7452">
        <w:rPr>
          <w:b/>
          <w:bCs/>
          <w:i/>
          <w:iCs/>
        </w:rPr>
        <w:t>a</w:t>
      </w:r>
      <w:r w:rsidR="001F1AB9" w:rsidRPr="00EE7452">
        <w:rPr>
          <w:b/>
          <w:bCs/>
          <w:i/>
        </w:rPr>
        <w:t>plicando</w:t>
      </w:r>
      <w:r w:rsidR="001F1AB9">
        <w:rPr>
          <w:i/>
        </w:rPr>
        <w:t xml:space="preserve"> un</w:t>
      </w:r>
      <w:r w:rsidR="001F1AB9" w:rsidRPr="00CD41B3">
        <w:rPr>
          <w:i/>
        </w:rPr>
        <w:t xml:space="preserve"> enfoque ético y socialmente responsable</w:t>
      </w:r>
      <w:r w:rsidR="001F1AB9">
        <w:rPr>
          <w:i/>
          <w:iCs/>
        </w:rPr>
        <w:t>.</w:t>
      </w:r>
      <w:r w:rsidR="003C0DB3"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100" w:author="Allan Roberto Avendano Sudario" w:date="2025-05-16T14:39:00Z" w16du:dateUtc="2025-05-16T19:39:00Z"/>
          <w:i/>
        </w:rPr>
      </w:pPr>
    </w:p>
    <w:p w14:paraId="0F8ED79B" w14:textId="22D7AAD5" w:rsidR="00345156" w:rsidRDefault="00333F1F">
      <w:pPr>
        <w:jc w:val="both"/>
        <w:rPr>
          <w:i/>
        </w:rPr>
        <w:pPrChange w:id="101" w:author="Allan Roberto Avendano Sudario" w:date="2025-05-17T18:06:00Z" w16du:dateUtc="2025-05-17T23:06:00Z">
          <w:pPr/>
        </w:pPrChange>
      </w:pPr>
      <w:ins w:id="102" w:author="Allan Roberto Avendano Sudario" w:date="2025-05-16T14:39:00Z" w16du:dateUtc="2025-05-16T19:39:00Z">
        <w:r>
          <w:rPr>
            <w:i/>
          </w:rPr>
          <w:t>Los gradu</w:t>
        </w:r>
      </w:ins>
      <w:ins w:id="103" w:author="Allan Roberto Avendano Sudario" w:date="2025-05-16T14:40:00Z" w16du:dateUtc="2025-05-16T19:40:00Z">
        <w:r>
          <w:rPr>
            <w:i/>
          </w:rPr>
          <w:t xml:space="preserve">ados de la carrera en Ciencia de Datos e Inteligencia Artificial </w:t>
        </w:r>
      </w:ins>
      <w:ins w:id="104" w:author="Allan Roberto Avendano Sudario" w:date="2025-05-16T14:52:00Z" w16du:dateUtc="2025-05-16T19:52:00Z">
        <w:r w:rsidR="006305F6">
          <w:rPr>
            <w:i/>
          </w:rPr>
          <w:t>podrán desempeñarse</w:t>
        </w:r>
      </w:ins>
      <w:ins w:id="105" w:author="Allan Roberto Avendano Sudario" w:date="2025-05-16T14:53:00Z" w16du:dateUtc="2025-05-16T19:53:00Z">
        <w:r w:rsidR="00345156">
          <w:rPr>
            <w:i/>
          </w:rPr>
          <w:t xml:space="preserve"> en su área de conocimiento; a</w:t>
        </w:r>
      </w:ins>
      <w:ins w:id="10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107" w:author="Allan Roberto Avendano Sudario" w:date="2025-05-16T14:53:00Z" w16du:dateUtc="2025-05-16T19:53:00Z">
        <w:r w:rsidR="006305F6">
          <w:rPr>
            <w:i/>
          </w:rPr>
          <w:t xml:space="preserve"> y</w:t>
        </w:r>
      </w:ins>
      <w:ins w:id="108" w:author="Allan Roberto Avendano Sudario" w:date="2025-05-16T14:52:00Z" w16du:dateUtc="2025-05-16T19:52:00Z">
        <w:r w:rsidR="006305F6">
          <w:rPr>
            <w:i/>
          </w:rPr>
          <w:t xml:space="preserve"> en </w:t>
        </w:r>
      </w:ins>
      <w:ins w:id="109" w:author="Allan Roberto Avendano Sudario" w:date="2025-05-16T14:51:00Z" w16du:dateUtc="2025-05-16T19:51:00Z">
        <w:r w:rsidR="006305F6">
          <w:rPr>
            <w:i/>
          </w:rPr>
          <w:t>nuevos campos de aplicación profesional</w:t>
        </w:r>
      </w:ins>
      <w:ins w:id="110" w:author="Allan Roberto Avendano Sudario" w:date="2025-05-16T14:53:00Z" w16du:dateUtc="2025-05-16T19:53:00Z">
        <w:r w:rsidR="006305F6">
          <w:rPr>
            <w:i/>
          </w:rPr>
          <w:t xml:space="preserve">, </w:t>
        </w:r>
      </w:ins>
      <w:ins w:id="111" w:author="Allan Roberto Avendano Sudario" w:date="2025-05-17T18:07:00Z" w16du:dateUtc="2025-05-17T23:07:00Z">
        <w:r w:rsidR="004863D7">
          <w:rPr>
            <w:i/>
          </w:rPr>
          <w:t>a partir de</w:t>
        </w:r>
      </w:ins>
      <w:ins w:id="112" w:author="Allan Roberto Avendano Sudario" w:date="2025-05-16T14:53:00Z" w16du:dateUtc="2025-05-16T19:53:00Z">
        <w:r w:rsidR="00345156">
          <w:rPr>
            <w:i/>
          </w:rPr>
          <w:t xml:space="preserve"> las siguiente</w:t>
        </w:r>
      </w:ins>
      <w:ins w:id="113" w:author="Allan Roberto Avendano Sudario" w:date="2025-05-16T14:52:00Z" w16du:dateUtc="2025-05-16T19:52:00Z">
        <w:r w:rsidR="006305F6">
          <w:rPr>
            <w:i/>
          </w:rPr>
          <w:t xml:space="preserve"> </w:t>
        </w:r>
      </w:ins>
      <w:ins w:id="114" w:author="Allan Roberto Avendano Sudario" w:date="2025-05-16T14:51:00Z" w16du:dateUtc="2025-05-16T19:51:00Z">
        <w:r w:rsidR="006305F6">
          <w:rPr>
            <w:i/>
          </w:rPr>
          <w:t>áreas</w:t>
        </w:r>
      </w:ins>
      <w:ins w:id="115" w:author="Allan Roberto Avendano Sudario" w:date="2025-05-16T14:52:00Z" w16du:dateUtc="2025-05-16T19:52:00Z">
        <w:r w:rsidR="006305F6">
          <w:rPr>
            <w:i/>
          </w:rPr>
          <w:t xml:space="preserve"> específicas</w:t>
        </w:r>
      </w:ins>
      <w:ins w:id="11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17" w:name="p143"/>
      <w:bookmarkEnd w:id="117"/>
      <w:r>
        <w:rPr>
          <w:b/>
          <w:bCs/>
          <w:i/>
        </w:rPr>
        <w:t>Ciencia</w:t>
      </w:r>
      <w:r w:rsidR="00D3620B" w:rsidRPr="00D3620B">
        <w:rPr>
          <w:b/>
          <w:bCs/>
          <w:i/>
        </w:rPr>
        <w:t xml:space="preserve"> de Datos</w:t>
      </w:r>
    </w:p>
    <w:p w14:paraId="6D56CEE8" w14:textId="41D365E8" w:rsidR="00D3620B" w:rsidRDefault="00D3620B" w:rsidP="0073193B">
      <w:pPr>
        <w:jc w:val="both"/>
        <w:rPr>
          <w:i/>
        </w:rPr>
      </w:pPr>
      <w:r>
        <w:rPr>
          <w:i/>
        </w:rPr>
        <w:t>D</w:t>
      </w:r>
      <w:r w:rsidRPr="00D3620B">
        <w:rPr>
          <w:i/>
        </w:rPr>
        <w:t xml:space="preserve">iseña y aplica técnicas de análisis avanzado </w:t>
      </w:r>
      <w:ins w:id="118" w:author="Allan Roberto Avendano Sudario" w:date="2025-05-17T18:07:00Z" w16du:dateUtc="2025-05-17T23:07:00Z">
        <w:r w:rsidR="0098298C">
          <w:rPr>
            <w:i/>
          </w:rPr>
          <w:t>mediante la</w:t>
        </w:r>
      </w:ins>
      <w:r w:rsidR="0098298C" w:rsidRPr="00D3620B">
        <w:rPr>
          <w:i/>
        </w:rPr>
        <w:t xml:space="preserve"> integra</w:t>
      </w:r>
      <w:ins w:id="119" w:author="Allan Roberto Avendano Sudario" w:date="2025-05-17T18:07:00Z" w16du:dateUtc="2025-05-17T23:07:00Z">
        <w:r w:rsidR="0098298C">
          <w:rPr>
            <w:i/>
          </w:rPr>
          <w:t>ción d</w:t>
        </w:r>
      </w:ins>
      <w:del w:id="120" w:author="Allan Roberto Avendano Sudario" w:date="2025-05-17T18:07:00Z" w16du:dateUtc="2025-05-17T23:07:00Z">
        <w:r w:rsidR="0098298C" w:rsidRPr="00D3620B" w:rsidDel="008572C0">
          <w:rPr>
            <w:i/>
          </w:rPr>
          <w:delText xml:space="preserve"> </w:delText>
        </w:r>
      </w:del>
      <w:r w:rsidR="0098298C" w:rsidRPr="00D3620B">
        <w:rPr>
          <w:i/>
        </w:rPr>
        <w:t>el dominio matemático, la programación y la interpretación contextual de resultados</w:t>
      </w:r>
      <w:r w:rsidR="0098298C">
        <w:rPr>
          <w:i/>
        </w:rPr>
        <w:t xml:space="preserve"> </w:t>
      </w:r>
      <w:r w:rsidRPr="00D3620B">
        <w:rPr>
          <w:i/>
        </w:rPr>
        <w:t xml:space="preserve">para </w:t>
      </w:r>
      <w:del w:id="121" w:author="Allan Roberto Avendano Sudario" w:date="2025-05-18T10:04:00Z" w16du:dateUtc="2025-05-18T15:04:00Z">
        <w:r w:rsidRPr="00D3620B" w:rsidDel="00850BA2">
          <w:rPr>
            <w:i/>
          </w:rPr>
          <w:delText xml:space="preserve">descubrir </w:delText>
        </w:r>
      </w:del>
      <w:ins w:id="122" w:author="Allan Roberto Avendano Sudario" w:date="2025-05-18T10:04:00Z" w16du:dateUtc="2025-05-18T15:04:00Z">
        <w:r w:rsidR="00850BA2">
          <w:rPr>
            <w:i/>
          </w:rPr>
          <w:t>el descubrimiento de</w:t>
        </w:r>
        <w:r w:rsidR="00850BA2" w:rsidRPr="00D3620B">
          <w:rPr>
            <w:i/>
          </w:rPr>
          <w:t xml:space="preserve"> </w:t>
        </w:r>
      </w:ins>
      <w:r w:rsidRPr="00D3620B">
        <w:rPr>
          <w:i/>
        </w:rPr>
        <w:t>patrones, genera</w:t>
      </w:r>
      <w:ins w:id="123" w:author="Allan Roberto Avendano Sudario" w:date="2025-05-18T10:04:00Z" w16du:dateUtc="2025-05-18T15:04:00Z">
        <w:r w:rsidR="00850BA2">
          <w:rPr>
            <w:i/>
          </w:rPr>
          <w:t>ción de</w:t>
        </w:r>
      </w:ins>
      <w:del w:id="124" w:author="Allan Roberto Avendano Sudario" w:date="2025-05-18T10:04:00Z" w16du:dateUtc="2025-05-18T15:04:00Z">
        <w:r w:rsidRPr="00D3620B" w:rsidDel="00850BA2">
          <w:rPr>
            <w:i/>
          </w:rPr>
          <w:delText>r</w:delText>
        </w:r>
      </w:del>
      <w:r w:rsidRPr="00D3620B">
        <w:rPr>
          <w:i/>
        </w:rPr>
        <w:t xml:space="preserve"> conocimiento</w:t>
      </w:r>
      <w:r w:rsidR="0098298C">
        <w:rPr>
          <w:i/>
        </w:rPr>
        <w:t>,</w:t>
      </w:r>
      <w:r w:rsidRPr="00D3620B">
        <w:rPr>
          <w:i/>
        </w:rPr>
        <w:t xml:space="preserve"> formula</w:t>
      </w:r>
      <w:ins w:id="125" w:author="Allan Roberto Avendano Sudario" w:date="2025-05-18T10:04:00Z" w16du:dateUtc="2025-05-18T15:04:00Z">
        <w:r w:rsidR="00850BA2">
          <w:rPr>
            <w:i/>
          </w:rPr>
          <w:t>ción de</w:t>
        </w:r>
      </w:ins>
      <w:del w:id="126" w:author="Allan Roberto Avendano Sudario" w:date="2025-05-18T10:04:00Z" w16du:dateUtc="2025-05-18T15:04:00Z">
        <w:r w:rsidRPr="00D3620B" w:rsidDel="00850BA2">
          <w:rPr>
            <w:i/>
          </w:rPr>
          <w:delText>r</w:delText>
        </w:r>
      </w:del>
      <w:r w:rsidRPr="00D3620B">
        <w:rPr>
          <w:i/>
        </w:rPr>
        <w:t xml:space="preserve"> predicciones a partir de grandes volúmenes de </w:t>
      </w:r>
      <w:del w:id="127" w:author="Allan Roberto Avendano Sudario" w:date="2025-05-17T18:07:00Z" w16du:dateUtc="2025-05-17T23:07:00Z">
        <w:r w:rsidRPr="00D3620B" w:rsidDel="008572C0">
          <w:rPr>
            <w:i/>
          </w:rPr>
          <w:delText>datos. Su trabajo</w:delText>
        </w:r>
      </w:del>
      <w:ins w:id="128" w:author="Allan Roberto Avendano Sudario" w:date="2025-05-17T18:07:00Z" w16du:dateUtc="2025-05-17T23:07:00Z">
        <w:r w:rsidR="008572C0">
          <w:rPr>
            <w:i/>
          </w:rPr>
          <w:t xml:space="preserve">datos </w:t>
        </w:r>
      </w:ins>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129" w:name="p243"/>
      <w:bookmarkEnd w:id="129"/>
      <w:r w:rsidRPr="00D3620B">
        <w:rPr>
          <w:b/>
          <w:bCs/>
          <w:i/>
        </w:rPr>
        <w:t>Ingenier</w:t>
      </w:r>
      <w:r w:rsidR="00235CFD">
        <w:rPr>
          <w:b/>
          <w:bCs/>
          <w:i/>
        </w:rPr>
        <w:t>ía</w:t>
      </w:r>
      <w:r w:rsidRPr="00D3620B">
        <w:rPr>
          <w:b/>
          <w:bCs/>
          <w:i/>
        </w:rPr>
        <w:t xml:space="preserve"> de Datos</w:t>
      </w:r>
    </w:p>
    <w:p w14:paraId="3E4A0917" w14:textId="296EA128"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30" w:author="Allan Roberto Avendano Sudario" w:date="2025-05-17T18:08:00Z" w16du:dateUtc="2025-05-17T23:08:00Z">
        <w:r w:rsidRPr="004919BC" w:rsidDel="008572C0">
          <w:rPr>
            <w:i/>
          </w:rPr>
          <w:delText xml:space="preserve">. </w:delText>
        </w:r>
      </w:del>
      <w:ins w:id="131" w:author="Allan Roberto Avendano Sudario" w:date="2025-05-17T18:08:00Z" w16du:dateUtc="2025-05-17T23:08:00Z">
        <w:r w:rsidR="008572C0">
          <w:rPr>
            <w:i/>
          </w:rPr>
          <w:t xml:space="preserve"> a partir del</w:t>
        </w:r>
      </w:ins>
      <w:ins w:id="132" w:author="Allan Roberto Avendano Sudario" w:date="2025-05-16T14:14:00Z" w16du:dateUtc="2025-05-16T19:14:00Z">
        <w:r w:rsidR="000F364A">
          <w:rPr>
            <w:i/>
          </w:rPr>
          <w:t xml:space="preserve"> </w:t>
        </w:r>
      </w:ins>
      <w:del w:id="133" w:author="Allan Roberto Avendano Sudario" w:date="2025-05-16T14:14:00Z" w16du:dateUtc="2025-05-16T19:14:00Z">
        <w:r w:rsidRPr="004919BC" w:rsidDel="000F364A">
          <w:rPr>
            <w:i/>
          </w:rPr>
          <w:delText xml:space="preserve">Domina </w:delText>
        </w:r>
      </w:del>
      <w:ins w:id="134" w:author="Allan Roberto Avendano Sudario" w:date="2025-05-16T14:14:00Z" w16du:dateUtc="2025-05-16T19:14:00Z">
        <w:r w:rsidR="000F364A">
          <w:rPr>
            <w:i/>
          </w:rPr>
          <w:t>d</w:t>
        </w:r>
        <w:r w:rsidR="000F364A" w:rsidRPr="004919BC">
          <w:rPr>
            <w:i/>
          </w:rPr>
          <w:t>omin</w:t>
        </w:r>
      </w:ins>
      <w:ins w:id="135" w:author="Allan Roberto Avendano Sudario" w:date="2025-05-17T18:08:00Z" w16du:dateUtc="2025-05-17T23:08:00Z">
        <w:r w:rsidR="008572C0">
          <w:rPr>
            <w:i/>
          </w:rPr>
          <w:t>io de</w:t>
        </w:r>
      </w:ins>
      <w:ins w:id="136"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ins w:id="137" w:author="Allan Roberto Avendano Sudario" w:date="2025-05-17T18:11:00Z" w16du:dateUtc="2025-05-17T23:11:00Z">
        <w:r w:rsidR="006F273B">
          <w:rPr>
            <w:i/>
          </w:rPr>
          <w:t xml:space="preserve"> </w:t>
        </w:r>
      </w:ins>
      <w:ins w:id="138" w:author="Allan Roberto Avendano Sudario" w:date="2025-05-17T18:14:00Z" w16du:dateUtc="2025-05-17T23:14:00Z">
        <w:r w:rsidR="00126B84">
          <w:rPr>
            <w:i/>
          </w:rPr>
          <w:t xml:space="preserve">en </w:t>
        </w:r>
      </w:ins>
      <w:ins w:id="139"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40" w:name="p343"/>
      <w:bookmarkEnd w:id="140"/>
      <w:r w:rsidRPr="001D6904">
        <w:rPr>
          <w:b/>
          <w:bCs/>
          <w:i/>
        </w:rPr>
        <w:t>Ingenier</w:t>
      </w:r>
      <w:r w:rsidR="00235CFD">
        <w:rPr>
          <w:b/>
          <w:bCs/>
          <w:i/>
        </w:rPr>
        <w:t>ía</w:t>
      </w:r>
      <w:r w:rsidRPr="001D6904">
        <w:rPr>
          <w:b/>
          <w:bCs/>
          <w:i/>
        </w:rPr>
        <w:t xml:space="preserve"> en Machine Learning </w:t>
      </w:r>
    </w:p>
    <w:p w14:paraId="78FF3742" w14:textId="7EBC1681" w:rsidR="00C06498" w:rsidRDefault="004919BC" w:rsidP="00C06498">
      <w:pPr>
        <w:jc w:val="both"/>
        <w:rPr>
          <w:i/>
        </w:rPr>
      </w:pPr>
      <w:r>
        <w:rPr>
          <w:i/>
        </w:rPr>
        <w:t>Diseña</w:t>
      </w:r>
      <w:r w:rsidRPr="004919BC">
        <w:rPr>
          <w:i/>
        </w:rPr>
        <w:t>, implementa y despliega modelos de aprendizaje automático</w:t>
      </w:r>
      <w:r w:rsidR="00C06498">
        <w:rPr>
          <w:i/>
        </w:rPr>
        <w:t xml:space="preserve"> para la </w:t>
      </w:r>
      <w:ins w:id="141" w:author="Allan Roberto Avendano Sudario" w:date="2025-05-17T18:11:00Z" w16du:dateUtc="2025-05-17T23:11:00Z">
        <w:r w:rsidR="00C06498">
          <w:rPr>
            <w:i/>
          </w:rPr>
          <w:t>analítica de grandes volúmenes de datos</w:t>
        </w:r>
      </w:ins>
      <w:r w:rsidRPr="004919BC">
        <w:rPr>
          <w:i/>
        </w:rPr>
        <w:t xml:space="preserve"> </w:t>
      </w:r>
      <w:r w:rsidR="00C06498">
        <w:rPr>
          <w:i/>
        </w:rPr>
        <w:t xml:space="preserve">mediante </w:t>
      </w:r>
      <w:ins w:id="142" w:author="Allan Roberto Avendano Sudario" w:date="2025-05-17T18:09:00Z" w16du:dateUtc="2025-05-17T23:09:00Z">
        <w:r w:rsidR="00C06498">
          <w:rPr>
            <w:i/>
          </w:rPr>
          <w:t>la</w:t>
        </w:r>
        <w:r w:rsidR="00C06498" w:rsidRPr="004919BC">
          <w:rPr>
            <w:i/>
          </w:rPr>
          <w:t xml:space="preserve"> </w:t>
        </w:r>
      </w:ins>
      <w:r w:rsidR="00C06498" w:rsidRPr="004919BC">
        <w:rPr>
          <w:i/>
        </w:rPr>
        <w:t>constru</w:t>
      </w:r>
      <w:ins w:id="143" w:author="Allan Roberto Avendano Sudario" w:date="2025-05-17T18:09:00Z" w16du:dateUtc="2025-05-17T23:09:00Z">
        <w:r w:rsidR="00C06498">
          <w:rPr>
            <w:i/>
          </w:rPr>
          <w:t>cción de</w:t>
        </w:r>
      </w:ins>
      <w:del w:id="144" w:author="Allan Roberto Avendano Sudario" w:date="2025-05-17T18:09:00Z" w16du:dateUtc="2025-05-17T23:09:00Z">
        <w:r w:rsidR="00C06498" w:rsidRPr="004919BC" w:rsidDel="005A5708">
          <w:rPr>
            <w:i/>
          </w:rPr>
          <w:delText>ir</w:delText>
        </w:r>
      </w:del>
      <w:r w:rsidR="00C06498" w:rsidRPr="004919BC">
        <w:rPr>
          <w:i/>
        </w:rPr>
        <w:t xml:space="preserve"> sistemas inteligentes robustos y escalables</w:t>
      </w:r>
      <w:r w:rsidR="00C06498">
        <w:rPr>
          <w:i/>
        </w:rPr>
        <w:t xml:space="preserve"> </w:t>
      </w:r>
      <w:r w:rsidRPr="004919BC">
        <w:rPr>
          <w:i/>
        </w:rPr>
        <w:t xml:space="preserve">para </w:t>
      </w:r>
      <w:del w:id="145" w:author="Allan Roberto Avendano Sudario" w:date="2025-05-17T18:08:00Z" w16du:dateUtc="2025-05-17T23:08:00Z">
        <w:r w:rsidRPr="004919BC" w:rsidDel="005A5708">
          <w:rPr>
            <w:i/>
          </w:rPr>
          <w:delText xml:space="preserve">resolver </w:delText>
        </w:r>
      </w:del>
      <w:ins w:id="146"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47" w:author="Allan Roberto Avendano Sudario" w:date="2025-05-17T18:08:00Z" w16du:dateUtc="2025-05-17T23:08:00Z">
        <w:r w:rsidR="005A5708">
          <w:rPr>
            <w:i/>
          </w:rPr>
          <w:t>s a par</w:t>
        </w:r>
      </w:ins>
      <w:ins w:id="148" w:author="Allan Roberto Avendano Sudario" w:date="2025-05-17T18:09:00Z" w16du:dateUtc="2025-05-17T23:09:00Z">
        <w:r w:rsidR="005A5708">
          <w:rPr>
            <w:i/>
          </w:rPr>
          <w:t xml:space="preserve">tir del del desarrollo de </w:t>
        </w:r>
      </w:ins>
      <w:del w:id="149" w:author="Allan Roberto Avendano Sudario" w:date="2025-05-17T18:08:00Z" w16du:dateUtc="2025-05-17T23:08:00Z">
        <w:r w:rsidRPr="004919BC" w:rsidDel="005A5708">
          <w:rPr>
            <w:i/>
          </w:rPr>
          <w:delText xml:space="preserve">s. Combina </w:delText>
        </w:r>
      </w:del>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150" w:name="p443"/>
      <w:bookmarkEnd w:id="150"/>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746AAADE"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51" w:author="Allan Roberto Avendano Sudario" w:date="2025-05-17T18:09:00Z" w16du:dateUtc="2025-05-17T23:09:00Z">
        <w:r w:rsidRPr="00611BFF" w:rsidDel="009C4A0D">
          <w:rPr>
            <w:i/>
          </w:rPr>
          <w:delText xml:space="preserve">. </w:delText>
        </w:r>
      </w:del>
      <w:del w:id="152" w:author="Allan Roberto Avendano Sudario" w:date="2025-05-16T14:14:00Z" w16du:dateUtc="2025-05-16T19:14:00Z">
        <w:r w:rsidRPr="00611BFF" w:rsidDel="00A8286B">
          <w:rPr>
            <w:i/>
          </w:rPr>
          <w:delText>Ut</w:delText>
        </w:r>
      </w:del>
      <w:ins w:id="153" w:author="Allan Roberto Avendano Sudario" w:date="2025-05-17T18:09:00Z" w16du:dateUtc="2025-05-17T23:09:00Z">
        <w:r w:rsidR="009C4A0D">
          <w:rPr>
            <w:i/>
          </w:rPr>
          <w:t xml:space="preserve"> mediante el diseño </w:t>
        </w:r>
      </w:ins>
      <w:del w:id="154" w:author="Allan Roberto Avendano Sudario" w:date="2025-05-16T14:14:00Z" w16du:dateUtc="2025-05-16T19:14:00Z">
        <w:r w:rsidRPr="00611BFF" w:rsidDel="00A8286B">
          <w:rPr>
            <w:i/>
          </w:rPr>
          <w:delText xml:space="preserve">iliza </w:delText>
        </w:r>
      </w:del>
      <w:ins w:id="155" w:author="Allan Roberto Avendano Sudario" w:date="2025-05-16T14:14:00Z" w16du:dateUtc="2025-05-16T19:14:00Z">
        <w:r w:rsidR="00A8286B">
          <w:rPr>
            <w:i/>
          </w:rPr>
          <w:t>e implementa</w:t>
        </w:r>
      </w:ins>
      <w:ins w:id="156" w:author="Allan Roberto Avendano Sudario" w:date="2025-05-17T18:09:00Z" w16du:dateUtc="2025-05-17T23:09:00Z">
        <w:r w:rsidR="009C4A0D">
          <w:rPr>
            <w:i/>
          </w:rPr>
          <w:t>ción</w:t>
        </w:r>
      </w:ins>
      <w:ins w:id="157" w:author="Allan Roberto Avendano Sudario" w:date="2025-05-17T18:10:00Z" w16du:dateUtc="2025-05-17T23:10:00Z">
        <w:r w:rsidR="009C4A0D">
          <w:rPr>
            <w:i/>
          </w:rPr>
          <w:t xml:space="preserve"> de</w:t>
        </w:r>
      </w:ins>
      <w:ins w:id="158" w:author="Allan Roberto Avendano Sudario" w:date="2025-05-16T14:14:00Z" w16du:dateUtc="2025-05-16T19:14:00Z">
        <w:r w:rsidR="00A8286B" w:rsidRPr="00611BFF">
          <w:rPr>
            <w:i/>
          </w:rPr>
          <w:t xml:space="preserve"> </w:t>
        </w:r>
      </w:ins>
      <w:r w:rsidRPr="00611BFF">
        <w:rPr>
          <w:i/>
        </w:rPr>
        <w:t xml:space="preserve">APIs, frameworks de desarrollo web y móvil, y técnicas de integración de modelos predictivos </w:t>
      </w:r>
      <w:del w:id="159" w:author="Allan Roberto Avendano Sudario" w:date="2025-05-17T18:10:00Z" w16du:dateUtc="2025-05-17T23:10:00Z">
        <w:r w:rsidRPr="00611BFF" w:rsidDel="009C4A0D">
          <w:rPr>
            <w:i/>
          </w:rPr>
          <w:delText xml:space="preserve">para transformar </w:delText>
        </w:r>
      </w:del>
      <w:ins w:id="160"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61" w:author="Allan Roberto Avendano Sudario" w:date="2025-05-17T18:10:00Z" w16du:dateUtc="2025-05-17T23:10:00Z">
        <w:r w:rsidR="009E2878">
          <w:rPr>
            <w:i/>
          </w:rPr>
          <w:t xml:space="preserve"> en nuevos campos de aplicación profesional como</w:t>
        </w:r>
      </w:ins>
      <w:del w:id="162" w:author="Allan Roberto Avendano Sudario" w:date="2025-05-17T18:10:00Z" w16du:dateUtc="2025-05-17T23:10:00Z">
        <w:r w:rsidR="008E46EC" w:rsidDel="009E2878">
          <w:rPr>
            <w:i/>
          </w:rPr>
          <w:delText>.</w:delText>
        </w:r>
      </w:del>
      <w:ins w:id="163" w:author="Allan Roberto Avendano Sudario" w:date="2025-05-16T14:49:00Z" w16du:dateUtc="2025-05-16T19:49:00Z">
        <w:r w:rsidR="00B05E70">
          <w:rPr>
            <w:i/>
          </w:rPr>
          <w:t xml:space="preserve"> </w:t>
        </w:r>
      </w:ins>
      <w:ins w:id="164" w:author="Allan Roberto Avendano Sudario" w:date="2025-05-16T14:36:00Z" w16du:dateUtc="2025-05-16T19:36:00Z">
        <w:r w:rsidR="00333F1F" w:rsidRPr="00333F1F">
          <w:rPr>
            <w:i/>
            <w:rPrChange w:id="165" w:author="Allan Roberto Avendano Sudario" w:date="2025-05-16T14:36:00Z" w16du:dateUtc="2025-05-16T19:36:00Z">
              <w:rPr>
                <w:i/>
                <w:highlight w:val="yellow"/>
              </w:rPr>
            </w:rPrChange>
          </w:rPr>
          <w:t>inteligencia artificial generativa (GenAI)</w:t>
        </w:r>
      </w:ins>
      <w:ins w:id="166"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67" w:name="_heading=h.kkh7ijybjdxn" w:colFirst="0" w:colLast="0"/>
            <w:bookmarkEnd w:id="167"/>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041911D0" w14:textId="77777777" w:rsidR="00595835" w:rsidRDefault="008403D5" w:rsidP="00595835">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595835">
                <w:rPr>
                  <w:noProof/>
                  <w:lang w:val="en-US"/>
                </w:rPr>
                <w:t xml:space="preserve">ABET. (2025). </w:t>
              </w:r>
              <w:r w:rsidR="00595835">
                <w:rPr>
                  <w:i/>
                  <w:iCs/>
                  <w:noProof/>
                  <w:lang w:val="en-US"/>
                </w:rPr>
                <w:t>Criteria for Accrediting Computing Programs, 2025 – 2026</w:t>
              </w:r>
              <w:r w:rsidR="00595835">
                <w:rPr>
                  <w:noProof/>
                  <w:lang w:val="en-US"/>
                </w:rPr>
                <w:t>. Retrieved from Criteria For Accrediting computing Programs: https://www.abet.org/accreditation/accreditation-criteria/criteria-for-accrediting-computing-programs-2025-2026/</w:t>
              </w:r>
            </w:p>
            <w:p w14:paraId="50CD1E3F" w14:textId="77777777" w:rsidR="00595835" w:rsidRDefault="00595835" w:rsidP="00595835">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680E2DE0" w14:textId="77777777" w:rsidR="00595835" w:rsidRDefault="00595835" w:rsidP="00595835">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0302E629" w14:textId="77777777" w:rsidR="00595835" w:rsidRDefault="00595835" w:rsidP="00595835">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1446912" w14:textId="77777777" w:rsidR="00595835" w:rsidRDefault="00595835" w:rsidP="00595835">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587F9787" w14:textId="77777777" w:rsidR="00595835" w:rsidRDefault="00595835" w:rsidP="00595835">
              <w:pPr>
                <w:pStyle w:val="Bibliografa"/>
                <w:ind w:left="720" w:hanging="720"/>
                <w:rPr>
                  <w:noProof/>
                  <w:lang w:val="en-US"/>
                </w:rPr>
              </w:pPr>
              <w:r>
                <w:rPr>
                  <w:noProof/>
                  <w:lang w:val="en-US"/>
                </w:rPr>
                <w:t>Bishop, C. M. (2006). Pattern Recognition and Machine Learning. . Retrieved from https://link.springer.com/book/10.1007/978-0-387-45528-0</w:t>
              </w:r>
            </w:p>
            <w:p w14:paraId="31E50B88" w14:textId="77777777" w:rsidR="00595835" w:rsidRDefault="00595835" w:rsidP="00595835">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AF8330E" w14:textId="77777777" w:rsidR="00595835" w:rsidRDefault="00595835" w:rsidP="00595835">
              <w:pPr>
                <w:pStyle w:val="Bibliografa"/>
                <w:ind w:left="720" w:hanging="720"/>
                <w:rPr>
                  <w:noProof/>
                  <w:lang w:val="en-US"/>
                </w:rPr>
              </w:pPr>
              <w:r>
                <w:rPr>
                  <w:noProof/>
                  <w:lang w:val="en-US"/>
                </w:rPr>
                <w:t>Cui, Z. a. (2025). The Effects of Generative AI on High-Skilled Work: Evidence from Three Field Experiments with Software Developers.</w:t>
              </w:r>
            </w:p>
            <w:p w14:paraId="5ECB60F9" w14:textId="77777777" w:rsidR="00595835" w:rsidRDefault="00595835" w:rsidP="00595835">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B5415D6" w14:textId="77777777" w:rsidR="00595835" w:rsidRPr="00973039" w:rsidRDefault="00595835" w:rsidP="00595835">
              <w:pPr>
                <w:pStyle w:val="Bibliografa"/>
                <w:ind w:left="720" w:hanging="720"/>
                <w:rPr>
                  <w:noProof/>
                </w:rPr>
              </w:pPr>
              <w:r>
                <w:rPr>
                  <w:noProof/>
                  <w:lang w:val="en-US"/>
                </w:rPr>
                <w:t xml:space="preserve">Domingos, P. (2018, Febrero 13). The Master Algorithm: How the Quest for the Ultimate Learning Machine Will Remake Our World. </w:t>
              </w:r>
              <w:r w:rsidRPr="00973039">
                <w:rPr>
                  <w:i/>
                  <w:iCs/>
                  <w:noProof/>
                </w:rPr>
                <w:t>Basic Books</w:t>
              </w:r>
              <w:r w:rsidRPr="00973039">
                <w:rPr>
                  <w:noProof/>
                </w:rPr>
                <w:t>, p. 352.</w:t>
              </w:r>
            </w:p>
            <w:p w14:paraId="23D6835E" w14:textId="77777777" w:rsidR="00595835" w:rsidRPr="00973039" w:rsidRDefault="00595835" w:rsidP="00595835">
              <w:pPr>
                <w:pStyle w:val="Bibliografa"/>
                <w:ind w:left="720" w:hanging="720"/>
                <w:rPr>
                  <w:noProof/>
                </w:rPr>
              </w:pPr>
              <w:r w:rsidRPr="00973039">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77A71B4" w14:textId="77777777" w:rsidR="00595835" w:rsidRDefault="00595835" w:rsidP="00595835">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F690E50" w14:textId="77777777" w:rsidR="00595835" w:rsidRDefault="00595835" w:rsidP="00595835">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C56D9B8" w14:textId="77777777" w:rsidR="00595835" w:rsidRPr="00973039" w:rsidRDefault="00595835" w:rsidP="00595835">
              <w:pPr>
                <w:pStyle w:val="Bibliografa"/>
                <w:ind w:left="720" w:hanging="720"/>
                <w:rPr>
                  <w:noProof/>
                </w:rPr>
              </w:pPr>
              <w:r w:rsidRPr="00973039">
                <w:rPr>
                  <w:noProof/>
                </w:rPr>
                <w:t>Ministerio de Educación del Ecuador. (n.d.). Agenda Educativa Digital. (M. d. Educación, Ed.) Quito, Pichincha, Ecuador. Retrieved from https://recursos.educacion.gob.ec/wp-content/uploads/2022/02/Agenda-Educativa-Digital-2021-2025.pdf</w:t>
              </w:r>
            </w:p>
            <w:p w14:paraId="5AEB4CB2" w14:textId="77777777" w:rsidR="00595835" w:rsidRPr="00973039" w:rsidRDefault="00595835" w:rsidP="00595835">
              <w:pPr>
                <w:pStyle w:val="Bibliografa"/>
                <w:ind w:left="720" w:hanging="720"/>
                <w:rPr>
                  <w:noProof/>
                </w:rPr>
              </w:pPr>
              <w:r w:rsidRPr="00973039">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0FEA3563" w14:textId="77777777" w:rsidR="00595835" w:rsidRDefault="00595835" w:rsidP="00595835">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270EDFF2" w14:textId="77777777" w:rsidR="00595835" w:rsidRDefault="00595835" w:rsidP="00595835">
              <w:pPr>
                <w:pStyle w:val="Bibliografa"/>
                <w:ind w:left="720" w:hanging="720"/>
                <w:rPr>
                  <w:noProof/>
                  <w:lang w:val="en-US"/>
                </w:rPr>
              </w:pPr>
              <w:r w:rsidRPr="00973039">
                <w:rPr>
                  <w:noProof/>
                </w:rPr>
                <w:t xml:space="preserve">Modelo Educativo - ESPOL. (2021). Modelo Educativo ESPOL. </w:t>
              </w:r>
              <w:r>
                <w:rPr>
                  <w:noProof/>
                  <w:lang w:val="en-US"/>
                </w:rPr>
                <w:t>Retrieved from https://www.cti.espol.edu.ec/sites/default/files/docs_pdf/Modelo%20educativo%20y%20pedag%C3%B3gico%20de%20ESPOL.pdf</w:t>
              </w:r>
            </w:p>
            <w:p w14:paraId="00B21D9C" w14:textId="77777777" w:rsidR="00595835" w:rsidRPr="00973039" w:rsidRDefault="00595835" w:rsidP="00595835">
              <w:pPr>
                <w:pStyle w:val="Bibliografa"/>
                <w:ind w:left="720" w:hanging="720"/>
                <w:rPr>
                  <w:noProof/>
                </w:rPr>
              </w:pPr>
              <w:r w:rsidRPr="00973039">
                <w:rPr>
                  <w:noProof/>
                </w:rPr>
                <w:t xml:space="preserve">ONU, N. U. (2024, Abril 13). </w:t>
              </w:r>
              <w:r w:rsidRPr="00973039">
                <w:rPr>
                  <w:i/>
                  <w:iCs/>
                  <w:noProof/>
                </w:rPr>
                <w:t>Objetivos y metas de desarrollo sostenible</w:t>
              </w:r>
              <w:r w:rsidRPr="00973039">
                <w:rPr>
                  <w:noProof/>
                </w:rPr>
                <w:t>. Retrieved from Objetivos y metas de desarrollo sostenible - Desarrollo Sostenible.: https://www.un.org/sustainabledevelopment/es/objetivos-de-desarrollo-sostenible/</w:t>
              </w:r>
            </w:p>
            <w:p w14:paraId="4C26A337" w14:textId="77777777" w:rsidR="00595835" w:rsidRDefault="00595835" w:rsidP="00595835">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01506202" w14:textId="77777777" w:rsidR="00595835" w:rsidRDefault="00595835" w:rsidP="00595835">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03CC8A52" w14:textId="77777777" w:rsidR="00595835" w:rsidRDefault="00595835" w:rsidP="00595835">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58E329FB" w14:textId="77777777" w:rsidR="00595835" w:rsidRDefault="00595835" w:rsidP="00595835">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1DCE5E61" w14:textId="77777777" w:rsidR="00595835" w:rsidRDefault="00595835" w:rsidP="00595835">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110781D0" w14:textId="77777777" w:rsidR="00595835" w:rsidRDefault="00595835" w:rsidP="00595835">
              <w:pPr>
                <w:pStyle w:val="Bibliografa"/>
                <w:ind w:left="720" w:hanging="720"/>
                <w:rPr>
                  <w:noProof/>
                  <w:lang w:val="en-US"/>
                </w:rPr>
              </w:pPr>
              <w:r w:rsidRPr="00973039">
                <w:rPr>
                  <w:noProof/>
                </w:rPr>
                <w:t xml:space="preserve">Secretaría Nacional de Planificación. (2024). </w:t>
              </w:r>
              <w:r w:rsidRPr="00973039">
                <w:rPr>
                  <w:i/>
                  <w:iCs/>
                  <w:noProof/>
                </w:rPr>
                <w:t>Plan de Desarrollo para el Nuevo Ecuador.</w:t>
              </w:r>
              <w:r w:rsidRPr="00973039">
                <w:rPr>
                  <w:noProof/>
                </w:rPr>
                <w:t xml:space="preserve"> </w:t>
              </w:r>
              <w:r>
                <w:rPr>
                  <w:noProof/>
                  <w:lang w:val="en-US"/>
                </w:rPr>
                <w:t>Quito.</w:t>
              </w:r>
            </w:p>
            <w:p w14:paraId="680BC27B" w14:textId="77777777" w:rsidR="00595835" w:rsidRDefault="00595835" w:rsidP="00595835">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2630D22F" w14:textId="77777777" w:rsidR="00595835" w:rsidRDefault="00595835" w:rsidP="00595835">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9FC2553" w14:textId="77777777" w:rsidR="00595835" w:rsidRDefault="00595835" w:rsidP="00595835">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30A93C" w14:textId="77777777" w:rsidR="00595835" w:rsidRDefault="00595835" w:rsidP="00595835">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595835">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8B1CF" w14:textId="77777777" w:rsidR="0055272D" w:rsidRDefault="0055272D">
      <w:pPr>
        <w:spacing w:after="0" w:line="240" w:lineRule="auto"/>
      </w:pPr>
      <w:r>
        <w:separator/>
      </w:r>
    </w:p>
  </w:endnote>
  <w:endnote w:type="continuationSeparator" w:id="0">
    <w:p w14:paraId="0D9F8E7D" w14:textId="77777777" w:rsidR="0055272D" w:rsidRDefault="00552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98E0BD1-CF4C-4B98-A6C3-18D756F3EF1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88AC596-7EE8-4561-83D9-185A52CB0FD6}"/>
  </w:font>
  <w:font w:name="Calibri">
    <w:panose1 w:val="020F0502020204030204"/>
    <w:charset w:val="00"/>
    <w:family w:val="swiss"/>
    <w:pitch w:val="variable"/>
    <w:sig w:usb0="E4002EFF" w:usb1="C200247B" w:usb2="00000009" w:usb3="00000000" w:csb0="000001FF" w:csb1="00000000"/>
    <w:embedRegular r:id="rId3" w:fontKey="{142C40DD-CC74-4FF5-9510-3D168929544C}"/>
    <w:embedBold r:id="rId4" w:fontKey="{C7C796A2-72BD-4640-8105-496D14B146AF}"/>
    <w:embedItalic r:id="rId5" w:fontKey="{86AE21CA-24EA-41F0-B11D-1FC326203619}"/>
    <w:embedBoldItalic r:id="rId6" w:fontKey="{A375B634-462E-45CE-8CB9-3245CA77F871}"/>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F1D2AA18-C684-4C12-8169-9F58BF989D35}"/>
  </w:font>
  <w:font w:name="Quattrocento Sans">
    <w:charset w:val="00"/>
    <w:family w:val="swiss"/>
    <w:pitch w:val="variable"/>
    <w:sig w:usb0="800000BF" w:usb1="4000005B" w:usb2="00000000" w:usb3="00000000" w:csb0="00000001" w:csb1="00000000"/>
    <w:embedRegular r:id="rId8" w:fontKey="{D648DBBF-CF7B-4009-8F0C-DF1A0A9E663A}"/>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2C03ECBE-2607-4002-B7DE-3B88FCD5FA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1B5D0" w14:textId="77777777" w:rsidR="0055272D" w:rsidRDefault="0055272D">
      <w:pPr>
        <w:spacing w:after="0" w:line="240" w:lineRule="auto"/>
      </w:pPr>
      <w:r>
        <w:separator/>
      </w:r>
    </w:p>
  </w:footnote>
  <w:footnote w:type="continuationSeparator" w:id="0">
    <w:p w14:paraId="24EFEEC7" w14:textId="77777777" w:rsidR="0055272D" w:rsidRDefault="0055272D">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5B79"/>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95835"/>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E5F"/>
    <w:rsid w:val="00697782"/>
    <w:rsid w:val="006A36DF"/>
    <w:rsid w:val="006B73F7"/>
    <w:rsid w:val="006C4CBE"/>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069BA"/>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550B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4F28"/>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3470</TotalTime>
  <Pages>22</Pages>
  <Words>7645</Words>
  <Characters>42053</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503</cp:revision>
  <dcterms:created xsi:type="dcterms:W3CDTF">2025-01-15T03:43:00Z</dcterms:created>
  <dcterms:modified xsi:type="dcterms:W3CDTF">2025-05-20T04:27:00Z</dcterms:modified>
</cp:coreProperties>
</file>