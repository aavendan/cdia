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rsidP="008637C9">
      <w:pPr>
        <w:pStyle w:val="Sinespaciado"/>
      </w:pPr>
      <w:r>
        <w:rPr>
          <w:noProof/>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79F70EF5" w14:textId="77777777" w:rsidR="00F407BB" w:rsidRDefault="00000000"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77777777" w:rsidR="00F407BB" w:rsidRDefault="00F407BB"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p>
    <w:p w14:paraId="299D4282" w14:textId="45B0E6E1" w:rsidR="00AE3E87" w:rsidRDefault="00F407BB">
      <w:pPr>
        <w:pStyle w:val="Ttulo"/>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ECD3951" w14:textId="77777777" w:rsidR="00F407BB" w:rsidRDefault="00F407BB" w:rsidP="00F407BB">
                          <w:pPr>
                            <w:spacing w:after="0" w:line="240" w:lineRule="auto"/>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Fuente y Tamaño: Utilice la fuente Times New Roman,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Estilo de Citación: Se solicita utilizar el estilo de citación APA (American Psychological Association) o, de ser necesario, el estilo IEEE (Institute of Electrical and Electronics Engineers) para las citas y referencias.</w:t>
      </w:r>
    </w:p>
    <w:p w14:paraId="70A4C3D5" w14:textId="77777777" w:rsidR="00AE3E87" w:rsidRDefault="00000000">
      <w:pPr>
        <w:numPr>
          <w:ilvl w:val="0"/>
          <w:numId w:val="5"/>
        </w:numPr>
        <w:jc w:val="both"/>
      </w:pPr>
      <w:r>
        <w:t>DOIs: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B3370D">
        <w:rPr>
          <w:color w:val="000000"/>
        </w:rPr>
        <w:t>fundamentación epistemológica, la pertinencia de la carrera, y su proyección futura y tendencias</w:t>
      </w:r>
      <w:r w:rsidRPr="008D0D7A">
        <w:rPr>
          <w:color w:val="000000"/>
        </w:rPr>
        <w:t>,</w:t>
      </w:r>
      <w:r>
        <w:rPr>
          <w:color w:val="000000"/>
        </w:rPr>
        <w:t xml:space="preserve">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w:t>
      </w:r>
      <w:r w:rsidRPr="00B3370D">
        <w:rPr>
          <w:color w:val="000000"/>
        </w:rPr>
        <w:t xml:space="preserve">documento </w:t>
      </w:r>
      <w:r w:rsidRPr="00B3370D">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bookmarkStart w:id="1" w:name="_Hlk196913548"/>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Bases Históricas y Conceptuales </w:t>
      </w:r>
      <w:bookmarkEnd w:id="1"/>
      <w:r>
        <w:rPr>
          <w:color w:val="000000"/>
        </w:rPr>
        <w:t>(Max.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34E073CC" w:rsidR="00F407BB" w:rsidRDefault="00000000" w:rsidP="00F407BB">
      <w:pPr>
        <w:spacing w:after="0"/>
        <w:jc w:val="both"/>
        <w:rPr>
          <w:b/>
          <w:color w:val="283583"/>
          <w:sz w:val="16"/>
          <w:szCs w:val="16"/>
          <w:u w:val="single"/>
        </w:rPr>
      </w:pPr>
      <w:r>
        <w:rPr>
          <w:sz w:val="16"/>
          <w:szCs w:val="16"/>
        </w:rPr>
        <w:t>El contenido debe ser claro, fundamentado y reflejar los conocimientos esenciales de la profesión.</w:t>
      </w:r>
    </w:p>
    <w:p w14:paraId="5F1DB0AF" w14:textId="126AC6E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35E1B50F" w14:textId="359E3FFB" w:rsidR="006A36DF" w:rsidRPr="006A36DF" w:rsidRDefault="006A36DF" w:rsidP="006A36DF">
      <w:pPr>
        <w:jc w:val="both"/>
        <w:rPr>
          <w:i/>
        </w:rPr>
      </w:pPr>
      <w:r w:rsidRPr="006A36DF">
        <w:rPr>
          <w:i/>
        </w:rPr>
        <w:t>La carrera de Ciencia de Datos e Inteligencia Artificial se fundamenta en una tradición epistemológica que articula la lógica formal, la estadística, la matemática aplicada y las ciencias de la computación</w:t>
      </w:r>
      <w:r>
        <w:rPr>
          <w:i/>
        </w:rPr>
        <w:t xml:space="preserve"> </w:t>
      </w:r>
      <w:sdt>
        <w:sdtPr>
          <w:rPr>
            <w:i/>
          </w:rPr>
          <w:id w:val="1711764563"/>
          <w:citation/>
        </w:sdtPr>
        <w:sdtContent>
          <w:r>
            <w:rPr>
              <w:i/>
            </w:rPr>
            <w:fldChar w:fldCharType="begin"/>
          </w:r>
          <w:r w:rsidR="003E75ED">
            <w:rPr>
              <w:i/>
            </w:rPr>
            <w:instrText xml:space="preserve">CITATION Ped18 \l 12298 </w:instrText>
          </w:r>
          <w:r>
            <w:rPr>
              <w:i/>
            </w:rPr>
            <w:fldChar w:fldCharType="separate"/>
          </w:r>
          <w:r w:rsidR="004742DB">
            <w:rPr>
              <w:noProof/>
            </w:rPr>
            <w:t>(Domingos, 2018)</w:t>
          </w:r>
          <w:r>
            <w:rPr>
              <w:i/>
            </w:rPr>
            <w:fldChar w:fldCharType="end"/>
          </w:r>
        </w:sdtContent>
      </w:sdt>
      <w:r w:rsidRPr="006A36DF">
        <w:rPr>
          <w:i/>
        </w:rPr>
        <w:t>. Su evolución histórica comienza con el pensamiento lógico deductivo de Aristóteles, y se expande con el desarrollo del álgebra (Al-Juarismi, siglo IX), la teoría de probabilidades (Pascal y Fermat, siglo XVII) y el cálculo diferencial (Newton y Leibniz). Estas bases posibilitaron la formalización de conceptos clave para el análisis cuantitativo y el razonamiento automatizado.</w:t>
      </w:r>
    </w:p>
    <w:p w14:paraId="2EEBC66F" w14:textId="3C1F70B5" w:rsidR="006A36DF" w:rsidRPr="006A36DF" w:rsidRDefault="006A36DF" w:rsidP="006A36DF">
      <w:pPr>
        <w:jc w:val="both"/>
        <w:rPr>
          <w:i/>
        </w:rPr>
      </w:pPr>
      <w:r w:rsidRPr="006A36DF">
        <w:rPr>
          <w:i/>
        </w:rPr>
        <w:t xml:space="preserve">En el siglo XX, avances como el modelo de la Máquina Universal de Turing </w:t>
      </w:r>
      <w:sdt>
        <w:sdtPr>
          <w:rPr>
            <w:i/>
          </w:rPr>
          <w:id w:val="-1849168461"/>
          <w:citation/>
        </w:sdtPr>
        <w:sdtContent>
          <w:r w:rsidR="008C5662">
            <w:rPr>
              <w:i/>
            </w:rPr>
            <w:fldChar w:fldCharType="begin"/>
          </w:r>
          <w:r w:rsidR="008C5662">
            <w:rPr>
              <w:i/>
            </w:rPr>
            <w:instrText xml:space="preserve">CITATION Tur36 \l 12298 </w:instrText>
          </w:r>
          <w:r w:rsidR="008C5662">
            <w:rPr>
              <w:i/>
            </w:rPr>
            <w:fldChar w:fldCharType="separate"/>
          </w:r>
          <w:r w:rsidR="004742DB">
            <w:rPr>
              <w:noProof/>
            </w:rPr>
            <w:t>(Turing, 1936)</w:t>
          </w:r>
          <w:r w:rsidR="008C5662">
            <w:rPr>
              <w:i/>
            </w:rPr>
            <w:fldChar w:fldCharType="end"/>
          </w:r>
        </w:sdtContent>
      </w:sdt>
      <w:r w:rsidRPr="006A36DF">
        <w:rPr>
          <w:i/>
        </w:rPr>
        <w:t xml:space="preserve"> y la teoría de la información de Shannon </w:t>
      </w:r>
      <w:sdt>
        <w:sdtPr>
          <w:rPr>
            <w:i/>
          </w:rPr>
          <w:id w:val="104479796"/>
          <w:citation/>
        </w:sdtPr>
        <w:sdtContent>
          <w:r w:rsidR="008C5662">
            <w:rPr>
              <w:i/>
            </w:rPr>
            <w:fldChar w:fldCharType="begin"/>
          </w:r>
          <w:r w:rsidR="008C5662">
            <w:rPr>
              <w:i/>
            </w:rPr>
            <w:instrText xml:space="preserve"> CITATION Sha48 \l 12298 </w:instrText>
          </w:r>
          <w:r w:rsidR="008C5662">
            <w:rPr>
              <w:i/>
            </w:rPr>
            <w:fldChar w:fldCharType="separate"/>
          </w:r>
          <w:r w:rsidR="004742DB">
            <w:rPr>
              <w:noProof/>
            </w:rPr>
            <w:t>(Shannon, 1948)</w:t>
          </w:r>
          <w:r w:rsidR="008C5662">
            <w:rPr>
              <w:i/>
            </w:rPr>
            <w:fldChar w:fldCharType="end"/>
          </w:r>
        </w:sdtContent>
      </w:sdt>
      <w:r w:rsidR="008C5662">
        <w:rPr>
          <w:i/>
        </w:rPr>
        <w:t xml:space="preserve"> </w:t>
      </w:r>
      <w:r w:rsidRPr="006A36DF">
        <w:rPr>
          <w:i/>
        </w:rPr>
        <w:t xml:space="preserve">consolidaron la base teórica para la computación digital. </w:t>
      </w:r>
      <w:r w:rsidR="008C5662">
        <w:rPr>
          <w:i/>
        </w:rPr>
        <w:t xml:space="preserve">El surgimiento </w:t>
      </w:r>
      <w:r w:rsidRPr="006A36DF">
        <w:rPr>
          <w:i/>
        </w:rPr>
        <w:t>de la inteligencia artificial como disciplina se ubica en la conferencia de Dartmouth de 1956, donde se propuso que "todo aspecto del aprendizaje o cualquier otra característica de la inteligencia puede, en principio, describirse de forma tan precisa que una máquina pueda simularlo"</w:t>
      </w:r>
      <w:r w:rsidR="004016B6">
        <w:rPr>
          <w:i/>
        </w:rPr>
        <w:t xml:space="preserve"> </w:t>
      </w:r>
      <w:sdt>
        <w:sdtPr>
          <w:rPr>
            <w:i/>
          </w:rPr>
          <w:id w:val="-891114227"/>
          <w:citation/>
        </w:sdtPr>
        <w:sdtContent>
          <w:r w:rsidR="004016B6">
            <w:rPr>
              <w:i/>
            </w:rPr>
            <w:fldChar w:fldCharType="begin"/>
          </w:r>
          <w:r w:rsidR="004016B6">
            <w:rPr>
              <w:i/>
            </w:rPr>
            <w:instrText xml:space="preserve"> CITATION McC56 \l 12298 </w:instrText>
          </w:r>
          <w:r w:rsidR="004016B6">
            <w:rPr>
              <w:i/>
            </w:rPr>
            <w:fldChar w:fldCharType="separate"/>
          </w:r>
          <w:r w:rsidR="004742DB">
            <w:rPr>
              <w:noProof/>
            </w:rPr>
            <w:t>(McCarthy, 1956)</w:t>
          </w:r>
          <w:r w:rsidR="004016B6">
            <w:rPr>
              <w:i/>
            </w:rPr>
            <w:fldChar w:fldCharType="end"/>
          </w:r>
        </w:sdtContent>
      </w:sdt>
      <w:r w:rsidRPr="006A36DF">
        <w:rPr>
          <w:i/>
        </w:rPr>
        <w:t>. Un hito crucial en esta evolución fue la introducción del Perceptrón por Frank Rosenblatt en 1958, el cual representó uno de los primeros modelos computacionales de aprendizaje supervisado y sentó las bases para las redes neuronales artificiales modernas</w:t>
      </w:r>
      <w:r w:rsidR="004016B6">
        <w:rPr>
          <w:i/>
        </w:rPr>
        <w:t xml:space="preserve"> </w:t>
      </w:r>
      <w:sdt>
        <w:sdtPr>
          <w:rPr>
            <w:i/>
          </w:rPr>
          <w:id w:val="1121341405"/>
          <w:citation/>
        </w:sdtPr>
        <w:sdtContent>
          <w:r w:rsidR="004016B6">
            <w:rPr>
              <w:i/>
            </w:rPr>
            <w:fldChar w:fldCharType="begin"/>
          </w:r>
          <w:r w:rsidR="004016B6">
            <w:rPr>
              <w:i/>
            </w:rPr>
            <w:instrText xml:space="preserve"> CITATION Ros58 \l 12298 </w:instrText>
          </w:r>
          <w:r w:rsidR="004016B6">
            <w:rPr>
              <w:i/>
            </w:rPr>
            <w:fldChar w:fldCharType="separate"/>
          </w:r>
          <w:r w:rsidR="004742DB">
            <w:rPr>
              <w:noProof/>
            </w:rPr>
            <w:t>(Rosenblatt, 1958)</w:t>
          </w:r>
          <w:r w:rsidR="004016B6">
            <w:rPr>
              <w:i/>
            </w:rPr>
            <w:fldChar w:fldCharType="end"/>
          </w:r>
        </w:sdtContent>
      </w:sdt>
      <w:r w:rsidRPr="006A36DF">
        <w:rPr>
          <w:i/>
        </w:rPr>
        <w:t>. Este modelo está en los avances contemporáneos del aprendizaje profundo (deep learning) y desde entonces, la IA ha evolucionado desde sistemas expertos y heurísticos hacia métodos estadísticos basados en datos y aprendizaje autónomo.</w:t>
      </w:r>
    </w:p>
    <w:p w14:paraId="26285CD4" w14:textId="63950B05" w:rsidR="006A36DF" w:rsidRPr="006A36DF" w:rsidRDefault="006A36DF" w:rsidP="006A36DF">
      <w:pPr>
        <w:jc w:val="both"/>
        <w:rPr>
          <w:i/>
        </w:rPr>
      </w:pPr>
      <w:r w:rsidRPr="006A36DF">
        <w:rPr>
          <w:i/>
        </w:rPr>
        <w:t>La Ciencia de Datos, por su parte, se consolida como campo interdisciplinario en las últimas dos décadas, integrando métodos estadísticos, computacionales y éticos para la recolección, análisis y explotación de datos masivos</w:t>
      </w:r>
      <w:r w:rsidR="004016B6">
        <w:rPr>
          <w:i/>
        </w:rPr>
        <w:t xml:space="preserve"> </w:t>
      </w:r>
      <w:sdt>
        <w:sdtPr>
          <w:rPr>
            <w:i/>
          </w:rPr>
          <w:id w:val="1806044398"/>
          <w:citation/>
        </w:sdtPr>
        <w:sdtContent>
          <w:r w:rsidR="004016B6">
            <w:rPr>
              <w:i/>
            </w:rPr>
            <w:fldChar w:fldCharType="begin"/>
          </w:r>
          <w:r w:rsidR="004016B6">
            <w:rPr>
              <w:i/>
            </w:rPr>
            <w:instrText xml:space="preserve"> CITATION Dha13 \l 12298 </w:instrText>
          </w:r>
          <w:r w:rsidR="004016B6">
            <w:rPr>
              <w:i/>
            </w:rPr>
            <w:fldChar w:fldCharType="separate"/>
          </w:r>
          <w:r w:rsidR="004742DB">
            <w:rPr>
              <w:noProof/>
            </w:rPr>
            <w:t>(Dhar, 2013)</w:t>
          </w:r>
          <w:r w:rsidR="004016B6">
            <w:rPr>
              <w:i/>
            </w:rPr>
            <w:fldChar w:fldCharType="end"/>
          </w:r>
        </w:sdtContent>
      </w:sdt>
      <w:r w:rsidRPr="006A36DF">
        <w:rPr>
          <w:i/>
        </w:rPr>
        <w:t>. Ambas áreas se apoyan en teorías fundamentales como la estadística bayesiana, el álgebra lineal, el cálculo matricial, la teoría de la decisión, los autovalores y la descomposición espectral, todos esenciales para el modelado, la predicción y la toma de decisiones inteligentes (</w:t>
      </w:r>
      <w:sdt>
        <w:sdtPr>
          <w:rPr>
            <w:i/>
          </w:rPr>
          <w:id w:val="1848362483"/>
          <w:citation/>
        </w:sdtPr>
        <w:sdtContent>
          <w:r w:rsidR="004016B6">
            <w:rPr>
              <w:i/>
            </w:rPr>
            <w:fldChar w:fldCharType="begin"/>
          </w:r>
          <w:r w:rsidR="004016B6">
            <w:rPr>
              <w:i/>
            </w:rPr>
            <w:instrText xml:space="preserve"> CITATION Mit19 \l 12298 </w:instrText>
          </w:r>
          <w:r w:rsidR="004016B6">
            <w:rPr>
              <w:i/>
            </w:rPr>
            <w:fldChar w:fldCharType="separate"/>
          </w:r>
          <w:r w:rsidR="004742DB">
            <w:rPr>
              <w:i/>
              <w:noProof/>
            </w:rPr>
            <w:t xml:space="preserve"> </w:t>
          </w:r>
          <w:r w:rsidR="004742DB">
            <w:rPr>
              <w:noProof/>
            </w:rPr>
            <w:t>(Mitchell, 2019)</w:t>
          </w:r>
          <w:r w:rsidR="004016B6">
            <w:rPr>
              <w:i/>
            </w:rPr>
            <w:fldChar w:fldCharType="end"/>
          </w:r>
        </w:sdtContent>
      </w:sdt>
      <w:r w:rsidR="004016B6">
        <w:rPr>
          <w:i/>
        </w:rPr>
        <w:t xml:space="preserve">; </w:t>
      </w:r>
      <w:sdt>
        <w:sdtPr>
          <w:rPr>
            <w:i/>
          </w:rPr>
          <w:id w:val="369583217"/>
          <w:citation/>
        </w:sdtPr>
        <w:sdtContent>
          <w:r w:rsidR="004016B6">
            <w:rPr>
              <w:i/>
            </w:rPr>
            <w:fldChar w:fldCharType="begin"/>
          </w:r>
          <w:r w:rsidR="004016B6">
            <w:rPr>
              <w:i/>
            </w:rPr>
            <w:instrText xml:space="preserve"> CITATION Bis06 \l 12298 </w:instrText>
          </w:r>
          <w:r w:rsidR="004016B6">
            <w:rPr>
              <w:i/>
            </w:rPr>
            <w:fldChar w:fldCharType="separate"/>
          </w:r>
          <w:r w:rsidR="004742DB">
            <w:rPr>
              <w:noProof/>
            </w:rPr>
            <w:t>(Bishop, 2006)</w:t>
          </w:r>
          <w:r w:rsidR="004016B6">
            <w:rPr>
              <w:i/>
            </w:rPr>
            <w:fldChar w:fldCharType="end"/>
          </w:r>
        </w:sdtContent>
      </w:sdt>
      <w:r w:rsidR="004016B6">
        <w:rPr>
          <w:i/>
        </w:rPr>
        <w:t xml:space="preserve"> </w:t>
      </w:r>
      <w:r w:rsidRPr="006A36DF">
        <w:rPr>
          <w:i/>
        </w:rPr>
        <w:t>).</w:t>
      </w:r>
    </w:p>
    <w:p w14:paraId="757DF5F2" w14:textId="5D2D1419" w:rsidR="006A36DF" w:rsidRPr="006A36DF" w:rsidRDefault="006A36DF" w:rsidP="006A36DF">
      <w:pPr>
        <w:jc w:val="both"/>
        <w:rPr>
          <w:i/>
        </w:rPr>
      </w:pPr>
      <w:r w:rsidRPr="006A36DF">
        <w:rPr>
          <w:i/>
        </w:rPr>
        <w:t xml:space="preserve">La revolución digital, impulsada por el internet, </w:t>
      </w:r>
      <w:r w:rsidRPr="002C7B50">
        <w:rPr>
          <w:i/>
        </w:rPr>
        <w:t xml:space="preserve">la </w:t>
      </w:r>
      <w:r w:rsidRPr="00CD41B3">
        <w:rPr>
          <w:i/>
        </w:rPr>
        <w:t>computación en la nube, el acceso a hardware especializado (GPUs, TPUs), y la disponibilidad de grandes volúmenes de datos abiertos (Big Data), ha posibilitado aplicaciones avanzadas como la visión computacional, el procesamiento de lenguaje natural, la medicina personalizada, la predicción de fenómenos climáticos, y la automatización de procesos industriales</w:t>
      </w:r>
      <w:r w:rsidR="003E75ED" w:rsidRPr="00CD41B3">
        <w:rPr>
          <w:i/>
        </w:rPr>
        <w:t xml:space="preserve"> (</w:t>
      </w:r>
      <w:sdt>
        <w:sdtPr>
          <w:rPr>
            <w:i/>
          </w:rPr>
          <w:id w:val="-906066569"/>
          <w:citation/>
        </w:sdtPr>
        <w:sdtContent>
          <w:r w:rsidR="003E75ED" w:rsidRPr="00CD41B3">
            <w:rPr>
              <w:i/>
            </w:rPr>
            <w:fldChar w:fldCharType="begin"/>
          </w:r>
          <w:r w:rsidR="003E75ED" w:rsidRPr="00CD41B3">
            <w:rPr>
              <w:i/>
            </w:rPr>
            <w:instrText xml:space="preserve">CITATION Ped18 \l 12298 </w:instrText>
          </w:r>
          <w:r w:rsidR="003E75ED" w:rsidRPr="00CD41B3">
            <w:rPr>
              <w:i/>
            </w:rPr>
            <w:fldChar w:fldCharType="separate"/>
          </w:r>
          <w:r w:rsidR="004742DB" w:rsidRPr="00CD41B3">
            <w:rPr>
              <w:i/>
              <w:noProof/>
            </w:rPr>
            <w:t xml:space="preserve"> </w:t>
          </w:r>
          <w:r w:rsidR="004742DB" w:rsidRPr="00CD41B3">
            <w:rPr>
              <w:noProof/>
            </w:rPr>
            <w:t>(Domingos, 2018)</w:t>
          </w:r>
          <w:r w:rsidR="003E75ED" w:rsidRPr="00CD41B3">
            <w:rPr>
              <w:i/>
            </w:rPr>
            <w:fldChar w:fldCharType="end"/>
          </w:r>
        </w:sdtContent>
      </w:sdt>
      <w:r w:rsidRPr="00CD41B3">
        <w:rPr>
          <w:i/>
        </w:rPr>
        <w:t>;</w:t>
      </w:r>
      <w:r w:rsidR="008B016B" w:rsidRPr="00CD41B3">
        <w:rPr>
          <w:i/>
        </w:rPr>
        <w:t xml:space="preserve"> </w:t>
      </w:r>
      <w:sdt>
        <w:sdtPr>
          <w:rPr>
            <w:i/>
          </w:rPr>
          <w:id w:val="1702275800"/>
          <w:citation/>
        </w:sdtPr>
        <w:sdtContent>
          <w:r w:rsidR="008B016B" w:rsidRPr="00CD41B3">
            <w:rPr>
              <w:i/>
            </w:rPr>
            <w:fldChar w:fldCharType="begin"/>
          </w:r>
          <w:r w:rsidR="008B016B" w:rsidRPr="00CD41B3">
            <w:rPr>
              <w:i/>
            </w:rPr>
            <w:instrText xml:space="preserve"> CITATION Cas25 \l 12298 </w:instrText>
          </w:r>
          <w:r w:rsidR="008B016B" w:rsidRPr="00CD41B3">
            <w:rPr>
              <w:i/>
            </w:rPr>
            <w:fldChar w:fldCharType="separate"/>
          </w:r>
          <w:r w:rsidR="004742DB" w:rsidRPr="00CD41B3">
            <w:rPr>
              <w:noProof/>
            </w:rPr>
            <w:t>(Castillo José Luis, 2025)</w:t>
          </w:r>
          <w:r w:rsidR="008B016B" w:rsidRPr="00CD41B3">
            <w:rPr>
              <w:i/>
            </w:rPr>
            <w:fldChar w:fldCharType="end"/>
          </w:r>
        </w:sdtContent>
      </w:sdt>
      <w:r w:rsidRPr="00CD41B3">
        <w:rPr>
          <w:i/>
        </w:rPr>
        <w:t>). Estos desarrollos han intensificado la demanda de profesionales capaces de diseñar, implementar y comprender tecnologías inteligentes</w:t>
      </w:r>
      <w:r w:rsidRPr="006A36DF">
        <w:rPr>
          <w:i/>
        </w:rPr>
        <w:t xml:space="preserve"> que transformen positivamente la sociedad </w:t>
      </w:r>
      <w:sdt>
        <w:sdtPr>
          <w:rPr>
            <w:i/>
          </w:rPr>
          <w:id w:val="-1382940820"/>
          <w:citation/>
        </w:sdtPr>
        <w:sdtContent>
          <w:r w:rsidR="008B016B">
            <w:rPr>
              <w:i/>
            </w:rPr>
            <w:fldChar w:fldCharType="begin"/>
          </w:r>
          <w:r w:rsidR="008B016B">
            <w:rPr>
              <w:i/>
            </w:rPr>
            <w:instrText xml:space="preserve"> CITATION Raw24 \l 12298 </w:instrText>
          </w:r>
          <w:r w:rsidR="008B016B">
            <w:rPr>
              <w:i/>
            </w:rPr>
            <w:fldChar w:fldCharType="separate"/>
          </w:r>
          <w:r w:rsidR="004742DB">
            <w:rPr>
              <w:noProof/>
            </w:rPr>
            <w:t>(Rawas, 2024)</w:t>
          </w:r>
          <w:r w:rsidR="008B016B">
            <w:rPr>
              <w:i/>
            </w:rPr>
            <w:fldChar w:fldCharType="end"/>
          </w:r>
        </w:sdtContent>
      </w:sdt>
      <w:r w:rsidRPr="006A36DF">
        <w:rPr>
          <w:i/>
        </w:rPr>
        <w:t>.</w:t>
      </w:r>
    </w:p>
    <w:p w14:paraId="1A78E794" w14:textId="55F62AD3" w:rsidR="005C489C" w:rsidRDefault="006A36DF" w:rsidP="006A36DF">
      <w:pPr>
        <w:jc w:val="both"/>
        <w:rPr>
          <w:i/>
        </w:rPr>
      </w:pPr>
      <w:r w:rsidRPr="006A36DF">
        <w:rPr>
          <w:i/>
        </w:rPr>
        <w:lastRenderedPageBreak/>
        <w:t xml:space="preserve">La carrera de Ciencia de Datos e Inteligencia Artificial, </w:t>
      </w:r>
      <w:r w:rsidR="00525193" w:rsidRPr="006A36DF">
        <w:rPr>
          <w:i/>
        </w:rPr>
        <w:t>por ende</w:t>
      </w:r>
      <w:r w:rsidRPr="006A36DF">
        <w:rPr>
          <w:i/>
        </w:rPr>
        <w:t xml:space="preserve">, responde a una necesidad </w:t>
      </w:r>
      <w:r w:rsidR="00FA79C5">
        <w:rPr>
          <w:i/>
        </w:rPr>
        <w:t xml:space="preserve">tanto </w:t>
      </w:r>
      <w:r w:rsidRPr="006A36DF">
        <w:rPr>
          <w:i/>
        </w:rPr>
        <w:t xml:space="preserve">epistémica como práctica. Forma profesionales </w:t>
      </w:r>
      <w:r w:rsidR="00D6567C">
        <w:rPr>
          <w:i/>
        </w:rPr>
        <w:t xml:space="preserve">con proyección del futuro cuyo </w:t>
      </w:r>
      <w:r w:rsidRPr="006A36DF">
        <w:rPr>
          <w:i/>
        </w:rPr>
        <w:t xml:space="preserve">dominio teórico y técnico </w:t>
      </w:r>
      <w:r w:rsidR="00D6567C">
        <w:rPr>
          <w:i/>
        </w:rPr>
        <w:t xml:space="preserve">construye </w:t>
      </w:r>
      <w:r w:rsidRPr="006A36DF">
        <w:rPr>
          <w:i/>
        </w:rPr>
        <w:t xml:space="preserve">conocimiento a partir de </w:t>
      </w:r>
      <w:r w:rsidR="002C7B50">
        <w:rPr>
          <w:i/>
        </w:rPr>
        <w:t xml:space="preserve">grandes volúmenes de </w:t>
      </w:r>
      <w:r w:rsidRPr="006A36DF">
        <w:rPr>
          <w:i/>
        </w:rPr>
        <w:t xml:space="preserve">datos, algoritmos </w:t>
      </w:r>
      <w:r w:rsidR="002C7B50">
        <w:rPr>
          <w:i/>
        </w:rPr>
        <w:t xml:space="preserve">inteligentes </w:t>
      </w:r>
      <w:r w:rsidRPr="006A36DF">
        <w:rPr>
          <w:i/>
        </w:rPr>
        <w:t>y modelos de aprendizaje para resolver problemas complejos de forma ética y sostenible.</w:t>
      </w:r>
    </w:p>
    <w:p w14:paraId="1C2482D2" w14:textId="78EC8220" w:rsidR="00A23F49" w:rsidRPr="00A23F49" w:rsidRDefault="00A23F49" w:rsidP="006A36DF">
      <w:pPr>
        <w:jc w:val="both"/>
        <w:rPr>
          <w:iCs/>
        </w:rPr>
      </w:pPr>
      <w:r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5D40B37B" w:rsidR="00F407BB" w:rsidRDefault="00000000" w:rsidP="00F407BB">
      <w:pPr>
        <w:spacing w:after="0"/>
        <w:jc w:val="both"/>
        <w:rPr>
          <w:b/>
          <w:color w:val="283583"/>
          <w:sz w:val="16"/>
          <w:szCs w:val="16"/>
          <w:u w:val="single"/>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w:t>
      </w:r>
    </w:p>
    <w:p w14:paraId="760ED019" w14:textId="21C7393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678B1675" w14:textId="7EB3B798" w:rsidR="00571440" w:rsidRPr="00571440" w:rsidRDefault="00571440" w:rsidP="00571440">
      <w:pPr>
        <w:jc w:val="both"/>
        <w:rPr>
          <w:i/>
        </w:rPr>
      </w:pPr>
      <w:r w:rsidRPr="00571440">
        <w:rPr>
          <w:i/>
        </w:rPr>
        <w:t>La carrera de Ciencia de Datos e Inteligencia Artificial se centra en el estudiante como agente activo en la construcción de su conocimiento. En concordancia con el modelo educativo de ESPOL</w:t>
      </w:r>
      <w:r w:rsidR="00BA780F">
        <w:rPr>
          <w:i/>
        </w:rPr>
        <w:t xml:space="preserve"> </w:t>
      </w:r>
      <w:sdt>
        <w:sdtPr>
          <w:rPr>
            <w:i/>
          </w:rPr>
          <w:id w:val="1928916543"/>
          <w:citation/>
        </w:sdtPr>
        <w:sdtContent>
          <w:r w:rsidR="00BA780F">
            <w:rPr>
              <w:i/>
            </w:rPr>
            <w:fldChar w:fldCharType="begin"/>
          </w:r>
          <w:r w:rsidR="00BA780F">
            <w:rPr>
              <w:i/>
            </w:rPr>
            <w:instrText xml:space="preserve">CITATION ESP21 \l 12298 </w:instrText>
          </w:r>
          <w:r w:rsidR="00BA780F">
            <w:rPr>
              <w:i/>
            </w:rPr>
            <w:fldChar w:fldCharType="separate"/>
          </w:r>
          <w:r w:rsidR="004742DB">
            <w:rPr>
              <w:noProof/>
            </w:rPr>
            <w:t>(Modelo Educativo - ESPOL, 2021)</w:t>
          </w:r>
          <w:r w:rsidR="00BA780F">
            <w:rPr>
              <w:i/>
            </w:rPr>
            <w:fldChar w:fldCharType="end"/>
          </w:r>
        </w:sdtContent>
      </w:sdt>
      <w:r w:rsidRPr="00571440">
        <w:rPr>
          <w:i/>
        </w:rPr>
        <w:t xml:space="preserve">, el aprendizaje se articula mediante la conexión entre los fundamentos teóricos y la resolución práctica de problemas reales del entorno científico, productivo y social. Esta construcción se da a través de experiencias significativas en las que los estudiantes exploran, modelan y extraen conocimiento a partir de </w:t>
      </w:r>
      <w:r w:rsidRPr="002F4D56">
        <w:rPr>
          <w:i/>
        </w:rPr>
        <w:t>grandes volúmenes de datos, diseñan algoritmos inteligentes y</w:t>
      </w:r>
      <w:r w:rsidRPr="00571440">
        <w:rPr>
          <w:i/>
        </w:rPr>
        <w:t xml:space="preserve"> validan sus soluciones mediante métodos científicos y éticos.</w:t>
      </w:r>
    </w:p>
    <w:p w14:paraId="5DE980A3" w14:textId="3A5B12D3" w:rsidR="00571440" w:rsidRPr="00571440" w:rsidRDefault="00571440" w:rsidP="00571440">
      <w:pPr>
        <w:jc w:val="both"/>
        <w:rPr>
          <w:i/>
        </w:rPr>
      </w:pPr>
      <w:r w:rsidRPr="00571440">
        <w:rPr>
          <w:i/>
        </w:rPr>
        <w:t>El currículo incorpora diversas metodologías activas como el aprendizaje basado en proyectos (ABP), aprendizaje basado en problemas (PBL), clase invertida y trabajo cooperativo, las cuales favorecen el razonamiento crítico, la autonomía y la reflexión metacognitiva</w:t>
      </w:r>
      <w:r>
        <w:rPr>
          <w:i/>
        </w:rPr>
        <w:t xml:space="preserve"> </w:t>
      </w:r>
      <w:sdt>
        <w:sdtPr>
          <w:rPr>
            <w:i/>
          </w:rPr>
          <w:id w:val="607317558"/>
          <w:citation/>
        </w:sdtPr>
        <w:sdtContent>
          <w:r>
            <w:rPr>
              <w:i/>
            </w:rPr>
            <w:fldChar w:fldCharType="begin"/>
          </w:r>
          <w:r>
            <w:rPr>
              <w:i/>
            </w:rPr>
            <w:instrText xml:space="preserve"> CITATION Pri06 \l 12298 </w:instrText>
          </w:r>
          <w:r>
            <w:rPr>
              <w:i/>
            </w:rPr>
            <w:fldChar w:fldCharType="separate"/>
          </w:r>
          <w:r w:rsidR="004742DB">
            <w:rPr>
              <w:noProof/>
            </w:rPr>
            <w:t>(Prince, 2006)</w:t>
          </w:r>
          <w:r>
            <w:rPr>
              <w:i/>
            </w:rPr>
            <w:fldChar w:fldCharType="end"/>
          </w:r>
        </w:sdtContent>
      </w:sdt>
      <w:r w:rsidR="008637C9" w:rsidRPr="008637C9">
        <w:rPr>
          <w:i/>
        </w:rPr>
        <w:t xml:space="preserve">, tanto a nivel individual como grupal, que es una de las características del constructivismo. </w:t>
      </w:r>
      <w:r w:rsidR="00930C11">
        <w:rPr>
          <w:i/>
        </w:rPr>
        <w:t xml:space="preserve">De tal forma que el estudiante es parte activa de su aprendizaje. </w:t>
      </w:r>
      <w:r w:rsidRPr="00571440">
        <w:rPr>
          <w:i/>
        </w:rPr>
        <w:t xml:space="preserve">En particular, se desarrollan proyectos </w:t>
      </w:r>
      <w:r w:rsidRPr="00CD41B3">
        <w:rPr>
          <w:i/>
        </w:rPr>
        <w:t>integradores en entornos colaborativos que replican desafíos del mundo real; por</w:t>
      </w:r>
      <w:r w:rsidRPr="00571440">
        <w:rPr>
          <w:i/>
        </w:rPr>
        <w:t xml:space="preserve"> ejemplo, la predicción de enfermedades a partir de datos clínicos o la optimización de procesos industriales mediante IA.</w:t>
      </w:r>
    </w:p>
    <w:p w14:paraId="61F8C9E6" w14:textId="62D97B06" w:rsidR="00571440" w:rsidRPr="00571440" w:rsidRDefault="00343E6E" w:rsidP="00571440">
      <w:pPr>
        <w:jc w:val="both"/>
        <w:rPr>
          <w:i/>
        </w:rPr>
      </w:pPr>
      <w:r>
        <w:rPr>
          <w:i/>
        </w:rPr>
        <w:t xml:space="preserve">El trabajo en los </w:t>
      </w:r>
      <w:r w:rsidR="00571440" w:rsidRPr="00571440">
        <w:rPr>
          <w:i/>
        </w:rPr>
        <w:t>laboratorio</w:t>
      </w:r>
      <w:r>
        <w:rPr>
          <w:i/>
        </w:rPr>
        <w:t>s</w:t>
      </w:r>
      <w:r w:rsidR="00571440" w:rsidRPr="00571440">
        <w:rPr>
          <w:i/>
        </w:rPr>
        <w:t xml:space="preserve">, el acceso a plataformas </w:t>
      </w:r>
      <w:r w:rsidR="00571440" w:rsidRPr="00F41C21">
        <w:rPr>
          <w:i/>
        </w:rPr>
        <w:t>de cómputo en la nube</w:t>
      </w:r>
      <w:r w:rsidR="00571440" w:rsidRPr="00571440">
        <w:rPr>
          <w:i/>
        </w:rPr>
        <w:t xml:space="preserve">, simuladores de datos y </w:t>
      </w:r>
      <w:r w:rsidR="00571440" w:rsidRPr="00F41C21">
        <w:rPr>
          <w:i/>
        </w:rPr>
        <w:t>entornos de desarrollo colaborativo</w:t>
      </w:r>
      <w:r w:rsidR="00571440" w:rsidRPr="00571440">
        <w:rPr>
          <w:i/>
        </w:rPr>
        <w:t xml:space="preserve"> (como JupyterHub, GitLab o Google Colab) permiten vincular directamente la teoría con la práctica. Estas experiencias fortalecen no solo las competencias técnicas, sino también las habilidades de comunicación, ética profesional y trabajo en equipo.</w:t>
      </w:r>
    </w:p>
    <w:p w14:paraId="27D55441" w14:textId="02978AF3" w:rsidR="009524DC" w:rsidRDefault="00571440" w:rsidP="00571440">
      <w:pPr>
        <w:jc w:val="both"/>
        <w:rPr>
          <w:i/>
        </w:rPr>
      </w:pPr>
      <w:r w:rsidRPr="00571440">
        <w:rPr>
          <w:i/>
        </w:rPr>
        <w:t xml:space="preserve">Este enfoque formativo promueve </w:t>
      </w:r>
      <w:r w:rsidR="00A062B6">
        <w:rPr>
          <w:i/>
        </w:rPr>
        <w:t>el desarrollo</w:t>
      </w:r>
      <w:r w:rsidRPr="00571440">
        <w:rPr>
          <w:i/>
        </w:rPr>
        <w:t xml:space="preserve"> del conocimiento, alineando el desarrollo de competencias con las demandas de un mundo impulsado por la inteligencia artificial y la ciencia de datos. Así, el constructivismo se manifiesta en una educación dinámica, reflexiva y contextualizada, preparando a los futuros profesionales para actuar con criterio técnico, ético y socialmente responsable.</w:t>
      </w:r>
      <w:r w:rsidR="009524DC">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2445ED67" w:rsidR="00F407BB" w:rsidRDefault="00000000" w:rsidP="00F407BB">
      <w:pPr>
        <w:spacing w:after="0"/>
        <w:jc w:val="both"/>
        <w:rPr>
          <w:b/>
          <w:color w:val="283583"/>
          <w:sz w:val="16"/>
          <w:szCs w:val="16"/>
          <w:u w:val="single"/>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w:t>
      </w:r>
    </w:p>
    <w:p w14:paraId="311825C7" w14:textId="702EF200"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71D72B3" w14:textId="77777777" w:rsidR="00BD0908" w:rsidRDefault="00BD0908">
      <w:pPr>
        <w:spacing w:after="0"/>
        <w:jc w:val="both"/>
        <w:rPr>
          <w:iCs/>
        </w:rPr>
      </w:pPr>
    </w:p>
    <w:p w14:paraId="2267D16C" w14:textId="49033A51" w:rsidR="00166F76" w:rsidRPr="00166F76" w:rsidRDefault="00166F76" w:rsidP="00166F76">
      <w:pPr>
        <w:jc w:val="both"/>
        <w:rPr>
          <w:i/>
        </w:rPr>
      </w:pPr>
      <w:r w:rsidRPr="00166F76">
        <w:rPr>
          <w:i/>
        </w:rPr>
        <w:t xml:space="preserve">La carrera de Ciencia de Datos e Inteligencia Artificial se construye sobre una base epistemológica diversa, que integra conocimientos fundamentales de </w:t>
      </w:r>
      <w:r w:rsidR="00335582" w:rsidRPr="00166F76">
        <w:rPr>
          <w:i/>
        </w:rPr>
        <w:t>las ciencias de la computación</w:t>
      </w:r>
      <w:r w:rsidR="00335582">
        <w:rPr>
          <w:i/>
        </w:rPr>
        <w:t xml:space="preserve">, </w:t>
      </w:r>
      <w:r w:rsidRPr="00166F76">
        <w:rPr>
          <w:i/>
        </w:rPr>
        <w:t>la estadística inferencial, la matemática aplicada</w:t>
      </w:r>
      <w:r w:rsidR="00335582">
        <w:rPr>
          <w:i/>
        </w:rPr>
        <w:t xml:space="preserve"> </w:t>
      </w:r>
      <w:r w:rsidRPr="00166F76">
        <w:rPr>
          <w:i/>
        </w:rPr>
        <w:t xml:space="preserve">y la ingeniería de software. </w:t>
      </w:r>
      <w:r w:rsidR="00583268">
        <w:rPr>
          <w:i/>
        </w:rPr>
        <w:t>Su</w:t>
      </w:r>
      <w:r w:rsidRPr="00166F76">
        <w:rPr>
          <w:i/>
        </w:rPr>
        <w:t xml:space="preserve"> carácter interdisciplinario se evidencia en la incorporación de enfoques provenientes de la ética profesional, la sostenibilidad, las ciencias sociales y la comunicación, asegurando una formación integral y contextualizada del profesional.</w:t>
      </w:r>
    </w:p>
    <w:p w14:paraId="56E84071" w14:textId="65A206C2" w:rsidR="00166F76" w:rsidRDefault="00166F76" w:rsidP="00166F76">
      <w:pPr>
        <w:jc w:val="both"/>
        <w:rPr>
          <w:i/>
        </w:rPr>
      </w:pPr>
      <w:r w:rsidRPr="00166F76">
        <w:rPr>
          <w:i/>
        </w:rPr>
        <w:t>Para garantizar que esta base de conocimiento sea inclusiva y representativa, la carrera se alinea con estándares internacionales ampliamente reconocidos. Entre ellos se destacan las Computing Competencies for Undergraduate Data Science Curricula elaboradas por la ACM Data Science Task Force</w:t>
      </w:r>
      <w:r>
        <w:rPr>
          <w:i/>
        </w:rPr>
        <w:t xml:space="preserve"> </w:t>
      </w:r>
      <w:sdt>
        <w:sdtPr>
          <w:rPr>
            <w:i/>
          </w:rPr>
          <w:id w:val="815454777"/>
          <w:citation/>
        </w:sdtPr>
        <w:sdtContent>
          <w:r>
            <w:rPr>
              <w:i/>
            </w:rPr>
            <w:fldChar w:fldCharType="begin"/>
          </w:r>
          <w:r>
            <w:rPr>
              <w:i/>
            </w:rPr>
            <w:instrText xml:space="preserve"> CITATION Com21 \l 12298 </w:instrText>
          </w:r>
          <w:r>
            <w:rPr>
              <w:i/>
            </w:rPr>
            <w:fldChar w:fldCharType="separate"/>
          </w:r>
          <w:r w:rsidR="004742DB">
            <w:rPr>
              <w:noProof/>
            </w:rPr>
            <w:t>(ACM, 2021)</w:t>
          </w:r>
          <w:r>
            <w:rPr>
              <w:i/>
            </w:rPr>
            <w:fldChar w:fldCharType="end"/>
          </w:r>
        </w:sdtContent>
      </w:sdt>
      <w:r w:rsidRPr="00166F76">
        <w:rPr>
          <w:i/>
        </w:rPr>
        <w:t>, que proponen un marco curricular donde convergen múltiples dominios: fundamentos computacionales, razonamiento estadístico, gestión de datos, comunicación de resultados, implicaciones éticas y trabajo interdisciplinario. Asimismo, se toma como referencia el Computer Science Curricula 2023</w:t>
      </w:r>
      <w:r>
        <w:rPr>
          <w:i/>
        </w:rPr>
        <w:t xml:space="preserve"> </w:t>
      </w:r>
      <w:sdt>
        <w:sdtPr>
          <w:rPr>
            <w:i/>
          </w:rPr>
          <w:id w:val="-1207178421"/>
          <w:citation/>
        </w:sdtPr>
        <w:sdtContent>
          <w:r>
            <w:rPr>
              <w:i/>
            </w:rPr>
            <w:fldChar w:fldCharType="begin"/>
          </w:r>
          <w:r>
            <w:rPr>
              <w:i/>
            </w:rPr>
            <w:instrText xml:space="preserve"> CITATION Kum23 \l 12298 </w:instrText>
          </w:r>
          <w:r>
            <w:rPr>
              <w:i/>
            </w:rPr>
            <w:fldChar w:fldCharType="separate"/>
          </w:r>
          <w:r w:rsidR="004742DB">
            <w:rPr>
              <w:noProof/>
            </w:rPr>
            <w:t>(Kumar, 2023)</w:t>
          </w:r>
          <w:r>
            <w:rPr>
              <w:i/>
            </w:rPr>
            <w:fldChar w:fldCharType="end"/>
          </w:r>
        </w:sdtContent>
      </w:sdt>
      <w:r w:rsidRPr="00166F76">
        <w:rPr>
          <w:i/>
        </w:rPr>
        <w:t>, que enfatiza la integración de la inteligencia artificial en campos emergentes como la salud digital, el cambio climático, la ética algorítmica y los sistemas de recomendación generativos.</w:t>
      </w:r>
    </w:p>
    <w:p w14:paraId="568F8A60" w14:textId="7109FD92" w:rsidR="00166F76" w:rsidRPr="00166F76" w:rsidRDefault="00842527" w:rsidP="00842527">
      <w:pPr>
        <w:jc w:val="both"/>
        <w:rPr>
          <w:i/>
        </w:rPr>
      </w:pPr>
      <w:r>
        <w:rPr>
          <w:i/>
        </w:rPr>
        <w:t>El curr</w:t>
      </w:r>
      <w:r w:rsidR="00DC07F3">
        <w:rPr>
          <w:i/>
        </w:rPr>
        <w:t>í</w:t>
      </w:r>
      <w:r>
        <w:rPr>
          <w:i/>
        </w:rPr>
        <w:t xml:space="preserve">culum combina las áreas </w:t>
      </w:r>
      <w:r w:rsidR="00CD299C">
        <w:rPr>
          <w:i/>
        </w:rPr>
        <w:t xml:space="preserve">técnicas </w:t>
      </w:r>
      <w:r w:rsidRPr="00CD41B3">
        <w:rPr>
          <w:i/>
        </w:rPr>
        <w:t xml:space="preserve">en </w:t>
      </w:r>
      <w:r w:rsidR="00C009C1" w:rsidRPr="00CD41B3">
        <w:rPr>
          <w:i/>
        </w:rPr>
        <w:t xml:space="preserve">ciencia </w:t>
      </w:r>
      <w:r w:rsidRPr="00CD41B3">
        <w:rPr>
          <w:i/>
        </w:rPr>
        <w:t xml:space="preserve">de datos </w:t>
      </w:r>
      <w:r w:rsidR="00F33A25" w:rsidRPr="00CD41B3">
        <w:rPr>
          <w:i/>
        </w:rPr>
        <w:t xml:space="preserve">e inteligencia artificial con </w:t>
      </w:r>
      <w:r w:rsidR="00166F76" w:rsidRPr="00CD41B3">
        <w:rPr>
          <w:i/>
        </w:rPr>
        <w:t>aspectos éticos del desarrollo de modelos, análisis de impacto social, gobernanza de datos, justicia algorítmica y explicabilidad. Además,</w:t>
      </w:r>
      <w:r w:rsidR="00771B9D">
        <w:rPr>
          <w:i/>
        </w:rPr>
        <w:t xml:space="preserve"> </w:t>
      </w:r>
      <w:r w:rsidR="00B352A5">
        <w:rPr>
          <w:i/>
        </w:rPr>
        <w:t xml:space="preserve">con </w:t>
      </w:r>
      <w:r w:rsidR="00771B9D">
        <w:rPr>
          <w:i/>
        </w:rPr>
        <w:t>los</w:t>
      </w:r>
      <w:r w:rsidR="00166F76" w:rsidRPr="00CD41B3">
        <w:rPr>
          <w:i/>
        </w:rPr>
        <w:t xml:space="preserve"> proyectos integradores y </w:t>
      </w:r>
      <w:r w:rsidR="00D8721B">
        <w:rPr>
          <w:i/>
        </w:rPr>
        <w:t xml:space="preserve">los </w:t>
      </w:r>
      <w:r w:rsidR="00166F76" w:rsidRPr="00CD41B3">
        <w:rPr>
          <w:i/>
        </w:rPr>
        <w:t>casos prácticos permiten aplicar la ciencia de datos en contextos como salud pública, inclusión financiera, sostenibilidad ambiental y gobernanza</w:t>
      </w:r>
      <w:r w:rsidR="00166F76" w:rsidRPr="00166F76">
        <w:rPr>
          <w:i/>
        </w:rPr>
        <w:t xml:space="preserve"> digital entre otros.</w:t>
      </w:r>
    </w:p>
    <w:p w14:paraId="2F33FFB4" w14:textId="5BBC69CD" w:rsidR="00BD0908" w:rsidRPr="00F95FE0" w:rsidRDefault="00166F76" w:rsidP="00166F76">
      <w:pPr>
        <w:jc w:val="both"/>
      </w:pPr>
      <w:r w:rsidRPr="00166F76">
        <w:rPr>
          <w:i/>
        </w:rPr>
        <w:t>Este enfoque multidimensional asegura que la formación no solo sea técnica, sino también ética, crítica y socialmente consciente. Así, los egresados están preparados para enfrentar los desafíos del mundo real con una visión plural, adaptativa y comprometida con el bien común.</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07D5B59" w:rsidR="00F407BB" w:rsidRDefault="00000000" w:rsidP="00F407BB">
      <w:pPr>
        <w:spacing w:after="0"/>
        <w:jc w:val="both"/>
        <w:rPr>
          <w:b/>
          <w:color w:val="283583"/>
          <w:sz w:val="16"/>
          <w:szCs w:val="16"/>
          <w:u w:val="single"/>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w:t>
      </w:r>
    </w:p>
    <w:p w14:paraId="0309A0F0" w14:textId="29B140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3BE602D5" w14:textId="1EF40804" w:rsidR="00166F76" w:rsidRPr="00CD41B3" w:rsidRDefault="00166F76" w:rsidP="00166F76">
      <w:pPr>
        <w:jc w:val="both"/>
        <w:rPr>
          <w:i/>
        </w:rPr>
      </w:pPr>
      <w:r w:rsidRPr="00166F76">
        <w:rPr>
          <w:i/>
        </w:rPr>
        <w:t xml:space="preserve">La carrera de Ciencia de Datos e Inteligencia Artificial responde directamente a los lineamientos establecidos en el Plan de Desarrollo para el Nuevo Ecuador 2021–2025, particularmente en la Política 2.4, que propone fortalecer el </w:t>
      </w:r>
      <w:r w:rsidRPr="00CD41B3">
        <w:rPr>
          <w:i/>
        </w:rPr>
        <w:t xml:space="preserve">sistema de educación superior mediante la diversificación de la oferta académica, la incorporación de nuevas carreras y la expansión de modalidades que favorezcan la innovación, la sostenibilidad y el desarrollo tecnológico del país </w:t>
      </w:r>
      <w:sdt>
        <w:sdtPr>
          <w:rPr>
            <w:i/>
          </w:rPr>
          <w:id w:val="1743366774"/>
          <w:citation/>
        </w:sdtPr>
        <w:sdtContent>
          <w:r w:rsidRPr="00CD41B3">
            <w:rPr>
              <w:i/>
            </w:rPr>
            <w:fldChar w:fldCharType="begin"/>
          </w:r>
          <w:r w:rsidRPr="00CD41B3">
            <w:rPr>
              <w:i/>
            </w:rPr>
            <w:instrText xml:space="preserve">CITATION Sec24 \l 12298 </w:instrText>
          </w:r>
          <w:r w:rsidRPr="00CD41B3">
            <w:rPr>
              <w:i/>
            </w:rPr>
            <w:fldChar w:fldCharType="separate"/>
          </w:r>
          <w:r w:rsidR="004742DB" w:rsidRPr="00CD41B3">
            <w:rPr>
              <w:noProof/>
            </w:rPr>
            <w:t>(Secretaría Nacional de Planificación, 2024)</w:t>
          </w:r>
          <w:r w:rsidRPr="00CD41B3">
            <w:rPr>
              <w:i/>
            </w:rPr>
            <w:fldChar w:fldCharType="end"/>
          </w:r>
        </w:sdtContent>
      </w:sdt>
      <w:r w:rsidRPr="00CD41B3">
        <w:rPr>
          <w:i/>
        </w:rPr>
        <w:t xml:space="preserve">. La carrera se inscribe dentro de las prioridades nacionales al formar </w:t>
      </w:r>
      <w:r w:rsidR="00024155" w:rsidRPr="00CD41B3">
        <w:rPr>
          <w:i/>
        </w:rPr>
        <w:t>profesionales</w:t>
      </w:r>
      <w:r w:rsidRPr="00CD41B3">
        <w:rPr>
          <w:i/>
        </w:rPr>
        <w:t xml:space="preserve"> altamente capacitado en áreas STEM, con competencias para impulsar la transformación productiva e institucional basada en el uso intensivo de datos y tecnologías</w:t>
      </w:r>
      <w:ins w:id="2" w:author="Allan Roberto Avendano Sudario" w:date="2025-05-15T10:43:00Z" w16du:dateUtc="2025-05-15T15:43:00Z">
        <w:r w:rsidR="00E52B2E" w:rsidRPr="00CD41B3">
          <w:rPr>
            <w:i/>
            <w:rPrChange w:id="3" w:author="Allan Roberto Avendano Sudario" w:date="2025-05-18T08:12:00Z" w16du:dateUtc="2025-05-18T13:12:00Z">
              <w:rPr>
                <w:i/>
                <w:u w:val="single"/>
              </w:rPr>
            </w:rPrChange>
          </w:rPr>
          <w:t xml:space="preserve"> que implementen algoritmos</w:t>
        </w:r>
      </w:ins>
      <w:r w:rsidRPr="00CD41B3">
        <w:rPr>
          <w:i/>
        </w:rPr>
        <w:t xml:space="preserve"> inteligentes.</w:t>
      </w:r>
    </w:p>
    <w:p w14:paraId="73C2635C" w14:textId="79CE71E6" w:rsidR="00166F76" w:rsidRPr="00CD41B3" w:rsidRDefault="00166F76" w:rsidP="00660590">
      <w:pPr>
        <w:jc w:val="both"/>
        <w:rPr>
          <w:ins w:id="4" w:author="Allan Roberto Avendano Sudario" w:date="2025-05-15T10:50:00Z" w16du:dateUtc="2025-05-15T15:50:00Z"/>
          <w:i/>
        </w:rPr>
      </w:pPr>
      <w:r w:rsidRPr="00CD41B3">
        <w:rPr>
          <w:i/>
        </w:rPr>
        <w:t>Desde una perspectiva sectorial, la carrera se alinea con las prioridades de desarrollo del sistema productivo nacional, como lo muestran las consultas realizadas al comité consultivo de la carrera</w:t>
      </w:r>
      <w:r w:rsidR="006E5F82" w:rsidRPr="00CD41B3">
        <w:rPr>
          <w:i/>
        </w:rPr>
        <w:t xml:space="preserve"> </w:t>
      </w:r>
      <w:r w:rsidR="00D9734B" w:rsidRPr="00CD41B3">
        <w:rPr>
          <w:i/>
        </w:rPr>
        <w:t>y entrevistas</w:t>
      </w:r>
      <w:r w:rsidRPr="00CD41B3">
        <w:rPr>
          <w:i/>
        </w:rPr>
        <w:t xml:space="preserve"> a empleadore</w:t>
      </w:r>
      <w:r w:rsidR="006E5F82" w:rsidRPr="00CD41B3">
        <w:rPr>
          <w:i/>
        </w:rPr>
        <w:t>s</w:t>
      </w:r>
      <w:r w:rsidRPr="00CD41B3">
        <w:rPr>
          <w:i/>
        </w:rPr>
        <w:t xml:space="preserve">. </w:t>
      </w:r>
      <w:r w:rsidR="00660590" w:rsidRPr="00CD41B3">
        <w:rPr>
          <w:i/>
        </w:rPr>
        <w:t>La principal demanda identificada es de</w:t>
      </w:r>
      <w:r w:rsidRPr="00CD41B3">
        <w:rPr>
          <w:i/>
        </w:rPr>
        <w:t xml:space="preserve"> profesionales con capacidad para analizar información compleja, formular soluciones tecnológicas orientadas a problemáticas locales (como salud, agricultura, logística, educación, seguridad y sostenibilidad), y articularse en equipos multidisciplinarios con enfoque ético y socialmente responsable.</w:t>
      </w:r>
    </w:p>
    <w:p w14:paraId="1635EA22" w14:textId="7A9A98FE" w:rsidR="003541E0" w:rsidRDefault="003541E0" w:rsidP="00166F76">
      <w:pPr>
        <w:jc w:val="both"/>
        <w:rPr>
          <w:i/>
          <w:iCs/>
        </w:rPr>
      </w:pPr>
      <w:r w:rsidRPr="00CD41B3">
        <w:rPr>
          <w:i/>
          <w:iCs/>
        </w:rPr>
        <w:t xml:space="preserve">Los actores consultados también destacaron la importancia de formar profesionales con habilidades de comunicación, pensamiento crítico, liderazgo, y capacidad para traducir hallazgos técnicos en propuestas comprensibles y viables para la toma de decisiones, especialmente en contextos multiculturales y con limitaciones estructurales. Estos elementos han sido incorporados en el diseño curricular a través de los proyectos de cursos profesionalizantes, retos interdisciplinarios y prácticas preprofesionales vinculadas con la Agenda Digital 2025 </w:t>
      </w:r>
      <w:sdt>
        <w:sdtPr>
          <w:rPr>
            <w:i/>
          </w:rPr>
          <w:id w:val="-134869338"/>
          <w:citation/>
        </w:sdtPr>
        <w:sdtContent>
          <w:r w:rsidRPr="00CD41B3">
            <w:rPr>
              <w:i/>
            </w:rPr>
            <w:fldChar w:fldCharType="begin"/>
          </w:r>
          <w:r w:rsidRPr="00CD41B3">
            <w:rPr>
              <w:i/>
            </w:rPr>
            <w:instrText xml:space="preserve"> CITATION Min \l 12298 </w:instrText>
          </w:r>
          <w:r w:rsidRPr="00CD41B3">
            <w:rPr>
              <w:i/>
            </w:rPr>
            <w:fldChar w:fldCharType="separate"/>
          </w:r>
          <w:r w:rsidRPr="00CD41B3">
            <w:rPr>
              <w:noProof/>
            </w:rPr>
            <w:t>(Ministerio de Educación del Ecuador)</w:t>
          </w:r>
          <w:r w:rsidRPr="00CD41B3">
            <w:rPr>
              <w:i/>
            </w:rPr>
            <w:fldChar w:fldCharType="end"/>
          </w:r>
        </w:sdtContent>
      </w:sdt>
      <w:r w:rsidRPr="00CD41B3">
        <w:rPr>
          <w:i/>
          <w:iCs/>
        </w:rPr>
        <w:t xml:space="preserve"> y el Plan Nacional de Innovación Educativa y Transformación Digital </w:t>
      </w:r>
      <w:sdt>
        <w:sdtPr>
          <w:rPr>
            <w:i/>
          </w:rPr>
          <w:id w:val="1268588886"/>
          <w:citation/>
        </w:sdtPr>
        <w:sdtContent>
          <w:r w:rsidRPr="00CD41B3">
            <w:rPr>
              <w:i/>
            </w:rPr>
            <w:fldChar w:fldCharType="begin"/>
          </w:r>
          <w:r w:rsidRPr="00CD41B3">
            <w:rPr>
              <w:i/>
            </w:rPr>
            <w:instrText xml:space="preserve"> CITATION Min21 \l 12298 </w:instrText>
          </w:r>
          <w:r w:rsidRPr="00CD41B3">
            <w:rPr>
              <w:i/>
            </w:rPr>
            <w:fldChar w:fldCharType="separate"/>
          </w:r>
          <w:r w:rsidRPr="00CD41B3">
            <w:rPr>
              <w:noProof/>
            </w:rPr>
            <w:t>(Ministerio de Telecomunicaciones y de la Sociedad de la Información, 2021)</w:t>
          </w:r>
          <w:r w:rsidRPr="00CD41B3">
            <w:rPr>
              <w:i/>
            </w:rPr>
            <w:fldChar w:fldCharType="end"/>
          </w:r>
        </w:sdtContent>
      </w:sdt>
      <w:r w:rsidRPr="00CD41B3">
        <w:rPr>
          <w:i/>
          <w:iCs/>
        </w:rPr>
        <w:t>.</w:t>
      </w:r>
      <w:r w:rsidR="00296C82">
        <w:rPr>
          <w:i/>
          <w:iCs/>
        </w:rPr>
        <w:t xml:space="preserve"> </w:t>
      </w:r>
    </w:p>
    <w:p w14:paraId="76C31CF3" w14:textId="77777777" w:rsidR="00296C82" w:rsidRPr="00CD41B3" w:rsidDel="003541E0" w:rsidRDefault="00296C82" w:rsidP="003541E0">
      <w:pPr>
        <w:jc w:val="both"/>
        <w:rPr>
          <w:del w:id="5" w:author="Allan Roberto Avendano Sudario" w:date="2025-05-15T10:50:00Z" w16du:dateUtc="2025-05-15T15:50:00Z"/>
          <w:i/>
        </w:rPr>
      </w:pPr>
    </w:p>
    <w:p w14:paraId="16C22129" w14:textId="11AA6875" w:rsidR="003541E0" w:rsidRPr="00CD41B3" w:rsidDel="003541E0" w:rsidRDefault="003541E0" w:rsidP="00660590">
      <w:pPr>
        <w:jc w:val="both"/>
        <w:rPr>
          <w:del w:id="6" w:author="Allan Roberto Avendano Sudario" w:date="2025-05-15T10:50:00Z" w16du:dateUtc="2025-05-15T15:50:00Z"/>
          <w:i/>
        </w:rPr>
      </w:pPr>
    </w:p>
    <w:p w14:paraId="2F057E7A" w14:textId="201A5A79" w:rsidR="00166F76" w:rsidRPr="00CD41B3" w:rsidRDefault="00166F76" w:rsidP="00166F76">
      <w:pPr>
        <w:jc w:val="both"/>
        <w:rPr>
          <w:i/>
        </w:rPr>
      </w:pPr>
      <w:r w:rsidRPr="00CD41B3">
        <w:rPr>
          <w:i/>
        </w:rPr>
        <w:t xml:space="preserve">Asimismo, el currículo responde a la creciente demanda de competencias en infraestructura digital, </w:t>
      </w:r>
      <w:r w:rsidR="007B3928" w:rsidRPr="00CD41B3">
        <w:rPr>
          <w:i/>
        </w:rPr>
        <w:t>análisis de grandes volúmenes de datos</w:t>
      </w:r>
      <w:r w:rsidRPr="00CD41B3">
        <w:rPr>
          <w:i/>
        </w:rPr>
        <w:t xml:space="preserve">, ciencia de datos aplicada, inteligencia artificial explicable y automatización inteligente. Estas competencias son claves para dinamizar sectores estratégicos como el energético, agroindustrial, financiero, logístico y de servicios gubernamentales. En particular, se ha identificado que los profesionales en esta área pueden aportar significativamente </w:t>
      </w:r>
      <w:r w:rsidR="00334494" w:rsidRPr="00CD41B3">
        <w:rPr>
          <w:i/>
        </w:rPr>
        <w:t>en la</w:t>
      </w:r>
      <w:r w:rsidRPr="00CD41B3">
        <w:rPr>
          <w:i/>
        </w:rPr>
        <w:t xml:space="preserve"> optimiza</w:t>
      </w:r>
      <w:r w:rsidR="00334494" w:rsidRPr="00CD41B3">
        <w:rPr>
          <w:i/>
        </w:rPr>
        <w:t>ción de</w:t>
      </w:r>
      <w:r w:rsidRPr="00CD41B3">
        <w:rPr>
          <w:i/>
        </w:rPr>
        <w:t xml:space="preserve"> procesos </w:t>
      </w:r>
      <w:r w:rsidR="00334494" w:rsidRPr="00CD41B3">
        <w:rPr>
          <w:i/>
        </w:rPr>
        <w:t>para la</w:t>
      </w:r>
      <w:r w:rsidRPr="00CD41B3">
        <w:rPr>
          <w:i/>
        </w:rPr>
        <w:t xml:space="preserve"> toma de decisiones en sectores públicos y privados, mediante </w:t>
      </w:r>
      <w:r w:rsidR="00334494" w:rsidRPr="00CD41B3">
        <w:rPr>
          <w:i/>
        </w:rPr>
        <w:t xml:space="preserve">la </w:t>
      </w:r>
      <w:r w:rsidR="00FE5555" w:rsidRPr="00CD41B3">
        <w:rPr>
          <w:i/>
        </w:rPr>
        <w:t xml:space="preserve">aplicación de </w:t>
      </w:r>
      <w:r w:rsidR="00B9354B" w:rsidRPr="00CD41B3">
        <w:rPr>
          <w:i/>
        </w:rPr>
        <w:t>marco</w:t>
      </w:r>
      <w:r w:rsidR="00FE5555" w:rsidRPr="00CD41B3">
        <w:rPr>
          <w:i/>
        </w:rPr>
        <w:t>s</w:t>
      </w:r>
      <w:r w:rsidR="00B9354B" w:rsidRPr="00CD41B3">
        <w:rPr>
          <w:i/>
        </w:rPr>
        <w:t xml:space="preserve"> </w:t>
      </w:r>
      <w:r w:rsidR="00334494" w:rsidRPr="00CD41B3">
        <w:rPr>
          <w:i/>
        </w:rPr>
        <w:t xml:space="preserve">legales y </w:t>
      </w:r>
      <w:r w:rsidR="00B9354B" w:rsidRPr="00CD41B3">
        <w:rPr>
          <w:i/>
        </w:rPr>
        <w:t>regulatorio</w:t>
      </w:r>
      <w:r w:rsidR="00FE5555" w:rsidRPr="00CD41B3">
        <w:rPr>
          <w:i/>
        </w:rPr>
        <w:t>s</w:t>
      </w:r>
      <w:r w:rsidR="00B9354B" w:rsidRPr="00CD41B3">
        <w:rPr>
          <w:i/>
        </w:rPr>
        <w:t xml:space="preserve">, </w:t>
      </w:r>
      <w:r w:rsidR="00334494" w:rsidRPr="00CD41B3">
        <w:rPr>
          <w:i/>
        </w:rPr>
        <w:t xml:space="preserve">la </w:t>
      </w:r>
      <w:r w:rsidR="009D36BE" w:rsidRPr="00CD41B3">
        <w:rPr>
          <w:i/>
        </w:rPr>
        <w:t xml:space="preserve">implementación de </w:t>
      </w:r>
      <w:r w:rsidRPr="00CD41B3">
        <w:rPr>
          <w:i/>
        </w:rPr>
        <w:t xml:space="preserve">modelos predictivos, </w:t>
      </w:r>
      <w:r w:rsidR="00334494" w:rsidRPr="00CD41B3">
        <w:rPr>
          <w:i/>
        </w:rPr>
        <w:t xml:space="preserve">la </w:t>
      </w:r>
      <w:r w:rsidR="004A71D8" w:rsidRPr="00CD41B3">
        <w:rPr>
          <w:i/>
        </w:rPr>
        <w:t>aplicación</w:t>
      </w:r>
      <w:r w:rsidR="009D36BE" w:rsidRPr="00CD41B3">
        <w:rPr>
          <w:i/>
        </w:rPr>
        <w:t xml:space="preserve"> de </w:t>
      </w:r>
      <w:r w:rsidRPr="00CD41B3">
        <w:rPr>
          <w:i/>
        </w:rPr>
        <w:t>analítica avanzada</w:t>
      </w:r>
      <w:r w:rsidR="00334494" w:rsidRPr="00CD41B3">
        <w:rPr>
          <w:i/>
        </w:rPr>
        <w:t xml:space="preserve"> y</w:t>
      </w:r>
      <w:r w:rsidRPr="00CD41B3">
        <w:rPr>
          <w:i/>
        </w:rPr>
        <w:t xml:space="preserve"> </w:t>
      </w:r>
      <w:r w:rsidR="00334494" w:rsidRPr="00CD41B3">
        <w:rPr>
          <w:i/>
        </w:rPr>
        <w:t xml:space="preserve">el </w:t>
      </w:r>
      <w:r w:rsidR="004A71D8" w:rsidRPr="00CD41B3">
        <w:rPr>
          <w:i/>
        </w:rPr>
        <w:t>desarrollo de</w:t>
      </w:r>
      <w:r w:rsidR="009D36BE" w:rsidRPr="00CD41B3">
        <w:rPr>
          <w:i/>
        </w:rPr>
        <w:t xml:space="preserve"> </w:t>
      </w:r>
      <w:r w:rsidRPr="00CD41B3">
        <w:rPr>
          <w:i/>
        </w:rPr>
        <w:t xml:space="preserve">algoritmos de recomendación </w:t>
      </w:r>
      <w:r w:rsidR="004A71D8" w:rsidRPr="00CD41B3">
        <w:rPr>
          <w:i/>
        </w:rPr>
        <w:t xml:space="preserve">y </w:t>
      </w:r>
      <w:r w:rsidRPr="00CD41B3">
        <w:rPr>
          <w:i/>
        </w:rPr>
        <w:t>sistemas autónomos.</w:t>
      </w:r>
    </w:p>
    <w:p w14:paraId="7ED9A011" w14:textId="2C0C169C" w:rsidR="00B55699" w:rsidRDefault="00166F76" w:rsidP="00166F76">
      <w:pPr>
        <w:jc w:val="both"/>
        <w:rPr>
          <w:i/>
        </w:rPr>
      </w:pPr>
      <w:r w:rsidRPr="00CD41B3">
        <w:rPr>
          <w:i/>
        </w:rPr>
        <w:t xml:space="preserve">De este modo, la carrera no solo responde a los desafíos contemporáneos del país en términos de productividad e innovación, sino que también contribuye activamente al desarrollo social y a la equidad </w:t>
      </w:r>
      <w:r w:rsidRPr="00CD41B3">
        <w:rPr>
          <w:i/>
        </w:rPr>
        <w:lastRenderedPageBreak/>
        <w:t>territorial, al formar profesionales capaces de generar soluciones tecnológicas pertinentes, éticas y sostenibles que mejoren la calidad de</w:t>
      </w:r>
      <w:r w:rsidRPr="00166F76">
        <w:rPr>
          <w:i/>
        </w:rPr>
        <w:t xml:space="preserve"> vida de los ciudadanos y promuevan un desarrollo más inclusivo.</w:t>
      </w:r>
      <w:r w:rsidR="001E4DF1"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5BDB5C86" w:rsidR="00F407BB" w:rsidRDefault="00000000" w:rsidP="00F407BB">
      <w:pPr>
        <w:spacing w:after="0"/>
        <w:jc w:val="both"/>
        <w:rPr>
          <w:b/>
          <w:color w:val="283583"/>
          <w:sz w:val="16"/>
          <w:szCs w:val="16"/>
          <w:u w:val="single"/>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w:t>
      </w:r>
    </w:p>
    <w:p w14:paraId="7346895B" w14:textId="20000734"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37D41208" w14:textId="15E4151B" w:rsidR="009F1EC5" w:rsidRDefault="009F1EC5" w:rsidP="009F1EC5">
      <w:pPr>
        <w:jc w:val="both"/>
        <w:rPr>
          <w:ins w:id="7" w:author="Allan Roberto Avendano Sudario" w:date="2025-05-17T18:02:00Z" w16du:dateUtc="2025-05-17T23:02:00Z"/>
          <w:i/>
        </w:rPr>
      </w:pPr>
      <w:r w:rsidRPr="009F1EC5">
        <w:rPr>
          <w:i/>
        </w:rPr>
        <w:t xml:space="preserve">La carrera de Ciencia de Datos e Inteligencia </w:t>
      </w:r>
      <w:r w:rsidR="0096084B" w:rsidRPr="009F1EC5">
        <w:rPr>
          <w:i/>
        </w:rPr>
        <w:t>Artificial</w:t>
      </w:r>
      <w:r w:rsidR="00CB747E">
        <w:rPr>
          <w:i/>
        </w:rPr>
        <w:t>,</w:t>
      </w:r>
      <w:r w:rsidR="00CB747E" w:rsidRPr="009F1EC5">
        <w:rPr>
          <w:i/>
        </w:rPr>
        <w:t xml:space="preserve"> en</w:t>
      </w:r>
      <w:r w:rsidR="002A2772" w:rsidRPr="009F1EC5">
        <w:rPr>
          <w:i/>
        </w:rPr>
        <w:t xml:space="preserve"> concordancia con el Plan Estratégico Institucional de ESPOL</w:t>
      </w:r>
      <w:r w:rsidR="002A2772">
        <w:rPr>
          <w:i/>
        </w:rPr>
        <w:t xml:space="preserve"> </w:t>
      </w:r>
      <w:sdt>
        <w:sdtPr>
          <w:rPr>
            <w:i/>
          </w:rPr>
          <w:id w:val="-2136400188"/>
          <w:citation/>
        </w:sdtPr>
        <w:sdtContent>
          <w:r w:rsidR="002A2772">
            <w:rPr>
              <w:i/>
            </w:rPr>
            <w:fldChar w:fldCharType="begin"/>
          </w:r>
          <w:r w:rsidR="002A2772">
            <w:rPr>
              <w:i/>
            </w:rPr>
            <w:instrText xml:space="preserve">CITATION Est \l 12298 </w:instrText>
          </w:r>
          <w:r w:rsidR="002A2772">
            <w:rPr>
              <w:i/>
            </w:rPr>
            <w:fldChar w:fldCharType="separate"/>
          </w:r>
          <w:r w:rsidR="002A2772">
            <w:rPr>
              <w:noProof/>
            </w:rPr>
            <w:t>(Estrategia y Gestión CIA. LTDA. y Gerencia de Planificación Estratégica, 2024)</w:t>
          </w:r>
          <w:r w:rsidR="002A2772">
            <w:rPr>
              <w:i/>
            </w:rPr>
            <w:fldChar w:fldCharType="end"/>
          </w:r>
        </w:sdtContent>
      </w:sdt>
      <w:r w:rsidR="002A2772">
        <w:rPr>
          <w:i/>
        </w:rPr>
        <w:t xml:space="preserve">  y </w:t>
      </w:r>
      <w:r w:rsidRPr="009F1EC5">
        <w:rPr>
          <w:i/>
        </w:rPr>
        <w:t>con los Objetivos de Desarrollo Sostenible (ODS) de la Agenda 2030 de las Naciones Unidas</w:t>
      </w:r>
      <w:r>
        <w:rPr>
          <w:i/>
        </w:rPr>
        <w:t xml:space="preserve"> </w:t>
      </w:r>
      <w:sdt>
        <w:sdtPr>
          <w:rPr>
            <w:i/>
          </w:rPr>
          <w:id w:val="-980995063"/>
          <w:citation/>
        </w:sdtPr>
        <w:sdtContent>
          <w:r>
            <w:rPr>
              <w:i/>
            </w:rPr>
            <w:fldChar w:fldCharType="begin"/>
          </w:r>
          <w:r>
            <w:rPr>
              <w:i/>
            </w:rPr>
            <w:instrText xml:space="preserve"> CITATION Nac24 \l 12298 </w:instrText>
          </w:r>
          <w:r>
            <w:rPr>
              <w:i/>
            </w:rPr>
            <w:fldChar w:fldCharType="separate"/>
          </w:r>
          <w:r w:rsidR="004742DB">
            <w:rPr>
              <w:noProof/>
            </w:rPr>
            <w:t>(ONU, 2024)</w:t>
          </w:r>
          <w:r>
            <w:rPr>
              <w:i/>
            </w:rPr>
            <w:fldChar w:fldCharType="end"/>
          </w:r>
        </w:sdtContent>
      </w:sdt>
      <w:r w:rsidR="00CB747E">
        <w:rPr>
          <w:i/>
        </w:rPr>
        <w:t xml:space="preserve">, </w:t>
      </w:r>
      <w:r w:rsidRPr="009F1EC5">
        <w:rPr>
          <w:i/>
        </w:rPr>
        <w:t>forma</w:t>
      </w:r>
      <w:ins w:id="8" w:author="Allan Roberto Avendano Sudario" w:date="2025-05-15T13:05:00Z" w16du:dateUtc="2025-05-15T18:05:00Z">
        <w:r w:rsidR="0096084B">
          <w:rPr>
            <w:i/>
          </w:rPr>
          <w:t xml:space="preserve"> </w:t>
        </w:r>
      </w:ins>
      <w:r w:rsidRPr="009F1EC5">
        <w:rPr>
          <w:i/>
        </w:rPr>
        <w:t xml:space="preserve">profesionales capaces de aplicar algoritmos inteligentes y análisis de datos a problemáticas complejas de escala global, pero con impactos concretos en contextos locales. </w:t>
      </w:r>
      <w:del w:id="9" w:author="Allan Roberto Avendano Sudario" w:date="2025-05-17T18:02:00Z" w16du:dateUtc="2025-05-17T23:02:00Z">
        <w:r w:rsidRPr="006C706D" w:rsidDel="00A7683E">
          <w:rPr>
            <w:i/>
            <w:strike/>
            <w:rPrChange w:id="10" w:author="Allan Roberto Avendano Sudario" w:date="2025-05-17T18:01:00Z" w16du:dateUtc="2025-05-17T23:01:00Z">
              <w:rPr>
                <w:i/>
              </w:rPr>
            </w:rPrChange>
          </w:rPr>
          <w:delText>Esta vinculación se refleja en la capacidad de los egresados para generar conocimiento a partir de datos, optimizar procesos y diseñar soluciones innovadoras con impacto social, económico y ambiental.</w:delText>
        </w:r>
      </w:del>
    </w:p>
    <w:p w14:paraId="4FF97E3F" w14:textId="255C29EA" w:rsidR="001F7B0D" w:rsidRDefault="009F1EC5" w:rsidP="009F1EC5">
      <w:pPr>
        <w:jc w:val="both"/>
        <w:rPr>
          <w:i/>
        </w:rPr>
      </w:pPr>
      <w:r w:rsidRPr="00CD41B3">
        <w:rPr>
          <w:i/>
        </w:rPr>
        <w:t xml:space="preserve">En particular, la carrera </w:t>
      </w:r>
      <w:ins w:id="11" w:author="Allan Roberto Avendano Sudario" w:date="2025-05-17T18:02:00Z" w16du:dateUtc="2025-05-17T23:02:00Z">
        <w:r w:rsidR="00A97FBD">
          <w:rPr>
            <w:i/>
          </w:rPr>
          <w:t xml:space="preserve">la carrera impulsa con el ODS 4 (Educación de Calidad) dado que a través de sus modalidades </w:t>
        </w:r>
        <w:r w:rsidR="00A97FBD" w:rsidRPr="001F7B0D">
          <w:rPr>
            <w:i/>
          </w:rPr>
          <w:t>amplía el acceso equitativo a una formación superior inclusiva</w:t>
        </w:r>
        <w:r w:rsidR="00A97FBD">
          <w:rPr>
            <w:i/>
          </w:rPr>
          <w:t xml:space="preserve">, de </w:t>
        </w:r>
        <w:r w:rsidR="00A97FBD" w:rsidRPr="001F7B0D">
          <w:rPr>
            <w:i/>
          </w:rPr>
          <w:t>diversas regiones y pertinente</w:t>
        </w:r>
        <w:r w:rsidR="00A97FBD">
          <w:rPr>
            <w:i/>
          </w:rPr>
          <w:t>.</w:t>
        </w:r>
      </w:ins>
      <w:r w:rsidR="00A97FBD" w:rsidRPr="00A97FBD">
        <w:rPr>
          <w:i/>
        </w:rPr>
        <w:t xml:space="preserve"> </w:t>
      </w:r>
      <w:r w:rsidR="00A97FBD">
        <w:rPr>
          <w:i/>
        </w:rPr>
        <w:t>De igual forma,</w:t>
      </w:r>
      <w:r w:rsidR="00A97FBD">
        <w:rPr>
          <w:i/>
        </w:rPr>
        <w:t xml:space="preserve"> </w:t>
      </w:r>
      <w:ins w:id="12" w:author="Allan Roberto Avendano Sudario" w:date="2025-05-17T18:00:00Z" w16du:dateUtc="2025-05-17T23:00:00Z">
        <w:r w:rsidR="00FB0CB0" w:rsidRPr="00CD41B3">
          <w:rPr>
            <w:i/>
          </w:rPr>
          <w:t xml:space="preserve">contribuye al ODS 9 (Industria, Innovación e Infraestructura) dado que </w:t>
        </w:r>
      </w:ins>
      <w:ins w:id="13" w:author="Allan Roberto Avendano Sudario" w:date="2025-05-17T18:01:00Z" w16du:dateUtc="2025-05-17T23:01:00Z">
        <w:r w:rsidR="00FB0CB0" w:rsidRPr="00CD41B3">
          <w:rPr>
            <w:i/>
          </w:rPr>
          <w:t>los profesionales de la carrera</w:t>
        </w:r>
      </w:ins>
      <w:ins w:id="14" w:author="Allan Roberto Avendano Sudario" w:date="2025-05-17T18:00:00Z" w16du:dateUtc="2025-05-17T23:00:00Z">
        <w:r w:rsidR="00FB0CB0" w:rsidRPr="00CD41B3">
          <w:rPr>
            <w:i/>
          </w:rPr>
          <w:t xml:space="preserve"> desarrollan soluciones para la </w:t>
        </w:r>
        <w:r w:rsidR="00FB0CB0" w:rsidRPr="00CD41B3">
          <w:rPr>
            <w:i/>
            <w:rPrChange w:id="15" w:author="Allan Roberto Avendano Sudario" w:date="2025-05-18T08:12:00Z" w16du:dateUtc="2025-05-18T13:12:00Z">
              <w:rPr>
                <w:i/>
                <w:u w:val="single"/>
              </w:rPr>
            </w:rPrChange>
          </w:rPr>
          <w:t xml:space="preserve">automatización de procesos, mejora la eficiencia operativa y promoción de la innovación sostenible </w:t>
        </w:r>
        <w:r w:rsidR="00FB0CB0" w:rsidRPr="00CD41B3">
          <w:rPr>
            <w:i/>
          </w:rPr>
          <w:t>en sectores estratégicos como manufactura, energía, agroindustria y servicios públicos.</w:t>
        </w:r>
      </w:ins>
      <w:ins w:id="16" w:author="Allan Roberto Avendano Sudario" w:date="2025-05-17T18:01:00Z" w16du:dateUtc="2025-05-17T23:01:00Z">
        <w:r w:rsidR="00FB0CB0" w:rsidRPr="00CD41B3">
          <w:rPr>
            <w:i/>
          </w:rPr>
          <w:t xml:space="preserve"> </w:t>
        </w:r>
      </w:ins>
      <w:del w:id="17" w:author="Allan Roberto Avendano Sudario" w:date="2025-05-17T17:59:00Z" w16du:dateUtc="2025-05-17T22:59:00Z">
        <w:r w:rsidRPr="00CD41B3" w:rsidDel="00FB0CB0">
          <w:rPr>
            <w:i/>
          </w:rPr>
          <w:delText xml:space="preserve">contribuye </w:delText>
        </w:r>
      </w:del>
      <w:del w:id="18" w:author="Allan Roberto Avendano Sudario" w:date="2025-05-17T18:00:00Z" w16du:dateUtc="2025-05-17T23:00:00Z">
        <w:r w:rsidRPr="00CD41B3" w:rsidDel="00FB0CB0">
          <w:rPr>
            <w:i/>
          </w:rPr>
          <w:delText xml:space="preserve">al ODS 9 (Industria, Innovación e Infraestructura) </w:delText>
        </w:r>
      </w:del>
      <w:del w:id="19" w:author="Allan Roberto Avendano Sudario" w:date="2025-05-17T17:49:00Z" w16du:dateUtc="2025-05-17T22:49:00Z">
        <w:r w:rsidRPr="00CD41B3" w:rsidDel="001F7B0D">
          <w:rPr>
            <w:i/>
          </w:rPr>
          <w:delText xml:space="preserve">mediante la formación de </w:delText>
        </w:r>
        <w:r w:rsidR="00C25A37" w:rsidRPr="00CD41B3" w:rsidDel="001F7B0D">
          <w:rPr>
            <w:i/>
          </w:rPr>
          <w:delText>profesionales</w:delText>
        </w:r>
        <w:r w:rsidRPr="00CD41B3" w:rsidDel="001F7B0D">
          <w:rPr>
            <w:i/>
          </w:rPr>
          <w:delText xml:space="preserve"> que lider</w:delText>
        </w:r>
        <w:r w:rsidR="00C25A37" w:rsidRPr="00CD41B3" w:rsidDel="001F7B0D">
          <w:rPr>
            <w:i/>
          </w:rPr>
          <w:delText>en los</w:delText>
        </w:r>
        <w:r w:rsidRPr="00CD41B3" w:rsidDel="001F7B0D">
          <w:rPr>
            <w:i/>
          </w:rPr>
          <w:delText xml:space="preserve"> procesos de transformación digital en sectores estratégicos como manufactura, energía, agroindustria y servicios públicos. Los</w:delText>
        </w:r>
      </w:del>
      <w:del w:id="20" w:author="Allan Roberto Avendano Sudario" w:date="2025-05-17T18:00:00Z" w16du:dateUtc="2025-05-17T23:00:00Z">
        <w:r w:rsidRPr="00CD41B3" w:rsidDel="00FB0CB0">
          <w:rPr>
            <w:i/>
          </w:rPr>
          <w:delText xml:space="preserve"> estudiantes desarrollan soluciones </w:delText>
        </w:r>
      </w:del>
      <w:del w:id="21" w:author="Allan Roberto Avendano Sudario" w:date="2025-05-17T17:55:00Z" w16du:dateUtc="2025-05-17T22:55:00Z">
        <w:r w:rsidRPr="00CD41B3" w:rsidDel="001F7B0D">
          <w:rPr>
            <w:i/>
          </w:rPr>
          <w:delText>basadas en inteligencia artificial y ciencia de datos que permiten</w:delText>
        </w:r>
      </w:del>
      <w:del w:id="22" w:author="Allan Roberto Avendano Sudario" w:date="2025-05-17T18:00:00Z" w16du:dateUtc="2025-05-17T23:00:00Z">
        <w:r w:rsidRPr="00CD41B3" w:rsidDel="00FB0CB0">
          <w:rPr>
            <w:i/>
          </w:rPr>
          <w:delText xml:space="preserve"> automatiza</w:delText>
        </w:r>
      </w:del>
      <w:del w:id="23" w:author="Allan Roberto Avendano Sudario" w:date="2025-05-17T17:55:00Z" w16du:dateUtc="2025-05-17T22:55:00Z">
        <w:r w:rsidRPr="00CD41B3" w:rsidDel="001F7B0D">
          <w:rPr>
            <w:i/>
          </w:rPr>
          <w:delText>r</w:delText>
        </w:r>
      </w:del>
      <w:del w:id="24" w:author="Allan Roberto Avendano Sudario" w:date="2025-05-17T18:00:00Z" w16du:dateUtc="2025-05-17T23:00:00Z">
        <w:r w:rsidRPr="00CD41B3" w:rsidDel="00FB0CB0">
          <w:rPr>
            <w:i/>
          </w:rPr>
          <w:delText xml:space="preserve"> procesos, mejora</w:delText>
        </w:r>
      </w:del>
      <w:del w:id="25" w:author="Allan Roberto Avendano Sudario" w:date="2025-05-17T17:55:00Z" w16du:dateUtc="2025-05-17T22:55:00Z">
        <w:r w:rsidRPr="00CD41B3" w:rsidDel="001F7B0D">
          <w:rPr>
            <w:i/>
          </w:rPr>
          <w:delText>r</w:delText>
        </w:r>
      </w:del>
      <w:del w:id="26" w:author="Allan Roberto Avendano Sudario" w:date="2025-05-17T18:00:00Z" w16du:dateUtc="2025-05-17T23:00:00Z">
        <w:r w:rsidRPr="00CD41B3" w:rsidDel="00FB0CB0">
          <w:rPr>
            <w:i/>
          </w:rPr>
          <w:delText xml:space="preserve"> la eficiencia operativa y </w:delText>
        </w:r>
      </w:del>
      <w:del w:id="27" w:author="Allan Roberto Avendano Sudario" w:date="2025-05-17T17:56:00Z" w16du:dateUtc="2025-05-17T22:56:00Z">
        <w:r w:rsidRPr="00CD41B3" w:rsidDel="001F7B0D">
          <w:rPr>
            <w:i/>
          </w:rPr>
          <w:delText xml:space="preserve">promover </w:delText>
        </w:r>
      </w:del>
      <w:del w:id="28" w:author="Allan Roberto Avendano Sudario" w:date="2025-05-17T18:00:00Z" w16du:dateUtc="2025-05-17T23:00:00Z">
        <w:r w:rsidRPr="00CD41B3" w:rsidDel="00FB0CB0">
          <w:rPr>
            <w:i/>
          </w:rPr>
          <w:delText>la innovación sostenible.</w:delText>
        </w:r>
      </w:del>
    </w:p>
    <w:p w14:paraId="30CE8240" w14:textId="77777777" w:rsidR="00A2613D" w:rsidRPr="00CD41B3" w:rsidDel="00FB0CB0" w:rsidRDefault="00A2613D" w:rsidP="009F1EC5">
      <w:pPr>
        <w:jc w:val="both"/>
        <w:rPr>
          <w:del w:id="29" w:author="Allan Roberto Avendano Sudario" w:date="2025-05-17T18:00:00Z" w16du:dateUtc="2025-05-17T23:00:00Z"/>
          <w:i/>
        </w:rPr>
      </w:pPr>
    </w:p>
    <w:p w14:paraId="74366554" w14:textId="24400317" w:rsidR="009F1EC5" w:rsidRPr="00CD41B3" w:rsidRDefault="009F1EC5" w:rsidP="009F1EC5">
      <w:pPr>
        <w:jc w:val="both"/>
        <w:rPr>
          <w:i/>
        </w:rPr>
      </w:pPr>
      <w:r w:rsidRPr="00CD41B3">
        <w:rPr>
          <w:i/>
        </w:rPr>
        <w:t>Asimismo, la carrera incide en el ODS 11 (Ciudades y Comunidades Sostenibles) al capacitar a profesionales para diseñar soluciones que apoyen la planificación urbana inteligente, la movilidad sostenible, la gestión eficiente de recursos hídricos y energéticos, la seguridad ciudadana y la resiliencia ante desastres.</w:t>
      </w:r>
    </w:p>
    <w:p w14:paraId="7FE1C7E6" w14:textId="51973C22" w:rsidR="009F1EC5" w:rsidRPr="00CD41B3" w:rsidRDefault="009F1EC5" w:rsidP="009F1EC5">
      <w:pPr>
        <w:jc w:val="both"/>
        <w:rPr>
          <w:i/>
        </w:rPr>
      </w:pPr>
      <w:r w:rsidRPr="00CD41B3">
        <w:rPr>
          <w:i/>
        </w:rPr>
        <w:t>Otros ODS relevantes incluyen el ODS 3 (Salud y Bienestar), mediante la aplicación de modelos predictivos para</w:t>
      </w:r>
      <w:ins w:id="30" w:author="Allan Roberto Avendano Sudario" w:date="2025-05-17T17:58:00Z" w16du:dateUtc="2025-05-17T22:58:00Z">
        <w:r w:rsidR="001F7B0D" w:rsidRPr="00CD41B3">
          <w:rPr>
            <w:i/>
          </w:rPr>
          <w:t xml:space="preserve"> el</w:t>
        </w:r>
      </w:ins>
      <w:r w:rsidRPr="00CD41B3">
        <w:rPr>
          <w:i/>
        </w:rPr>
        <w:t xml:space="preserve"> diagnóstico </w:t>
      </w:r>
      <w:r w:rsidR="00F92010" w:rsidRPr="00CD41B3">
        <w:rPr>
          <w:i/>
        </w:rPr>
        <w:t>temprano</w:t>
      </w:r>
      <w:r w:rsidRPr="00CD41B3">
        <w:rPr>
          <w:i/>
        </w:rPr>
        <w:t xml:space="preserve"> y personalización de tratamientos; y el ODS 13 (Acción por el Clima), donde se fomenta el uso de datos y simulaciones </w:t>
      </w:r>
      <w:del w:id="31" w:author="Allan Roberto Avendano Sudario" w:date="2025-05-17T17:58:00Z" w16du:dateUtc="2025-05-17T22:58:00Z">
        <w:r w:rsidRPr="00CD41B3" w:rsidDel="001F7B0D">
          <w:rPr>
            <w:i/>
          </w:rPr>
          <w:delText xml:space="preserve">para </w:delText>
        </w:r>
      </w:del>
      <w:ins w:id="32" w:author="Allan Roberto Avendano Sudario" w:date="2025-05-17T17:58:00Z" w16du:dateUtc="2025-05-17T22:58:00Z">
        <w:r w:rsidR="001F7B0D" w:rsidRPr="00CD41B3">
          <w:rPr>
            <w:i/>
            <w:rPrChange w:id="33" w:author="Allan Roberto Avendano Sudario" w:date="2025-05-18T08:12:00Z" w16du:dateUtc="2025-05-18T13:12:00Z">
              <w:rPr>
                <w:i/>
                <w:u w:val="single"/>
              </w:rPr>
            </w:rPrChange>
          </w:rPr>
          <w:t>en la</w:t>
        </w:r>
        <w:r w:rsidR="001F7B0D" w:rsidRPr="00CD41B3">
          <w:rPr>
            <w:i/>
          </w:rPr>
          <w:t xml:space="preserve"> </w:t>
        </w:r>
      </w:ins>
      <w:r w:rsidRPr="00CD41B3">
        <w:rPr>
          <w:i/>
        </w:rPr>
        <w:t>evalua</w:t>
      </w:r>
      <w:ins w:id="34" w:author="Allan Roberto Avendano Sudario" w:date="2025-05-17T17:58:00Z" w16du:dateUtc="2025-05-17T22:58:00Z">
        <w:r w:rsidR="001F7B0D" w:rsidRPr="00CD41B3">
          <w:rPr>
            <w:i/>
            <w:rPrChange w:id="35" w:author="Allan Roberto Avendano Sudario" w:date="2025-05-18T08:12:00Z" w16du:dateUtc="2025-05-18T13:12:00Z">
              <w:rPr>
                <w:i/>
                <w:u w:val="single"/>
              </w:rPr>
            </w:rPrChange>
          </w:rPr>
          <w:t>ción de</w:t>
        </w:r>
      </w:ins>
      <w:del w:id="36" w:author="Allan Roberto Avendano Sudario" w:date="2025-05-17T17:58:00Z" w16du:dateUtc="2025-05-17T22:58:00Z">
        <w:r w:rsidRPr="00CD41B3" w:rsidDel="001F7B0D">
          <w:rPr>
            <w:i/>
          </w:rPr>
          <w:delText>r</w:delText>
        </w:r>
      </w:del>
      <w:r w:rsidRPr="00CD41B3">
        <w:rPr>
          <w:i/>
        </w:rPr>
        <w:t xml:space="preserve"> riesgos climáticos y apoy</w:t>
      </w:r>
      <w:ins w:id="37" w:author="Allan Roberto Avendano Sudario" w:date="2025-05-17T17:58:00Z" w16du:dateUtc="2025-05-17T22:58:00Z">
        <w:r w:rsidR="001F7B0D" w:rsidRPr="00CD41B3">
          <w:rPr>
            <w:i/>
            <w:rPrChange w:id="38" w:author="Allan Roberto Avendano Sudario" w:date="2025-05-18T08:12:00Z" w16du:dateUtc="2025-05-18T13:12:00Z">
              <w:rPr>
                <w:i/>
                <w:u w:val="single"/>
              </w:rPr>
            </w:rPrChange>
          </w:rPr>
          <w:t>o a</w:t>
        </w:r>
      </w:ins>
      <w:del w:id="39" w:author="Allan Roberto Avendano Sudario" w:date="2025-05-17T17:58:00Z" w16du:dateUtc="2025-05-17T22:58:00Z">
        <w:r w:rsidRPr="00CD41B3" w:rsidDel="001F7B0D">
          <w:rPr>
            <w:i/>
          </w:rPr>
          <w:delText>ar</w:delText>
        </w:r>
      </w:del>
      <w:r w:rsidRPr="00CD41B3">
        <w:rPr>
          <w:i/>
        </w:rPr>
        <w:t xml:space="preserve"> políticas públicas ambientales.</w:t>
      </w:r>
    </w:p>
    <w:p w14:paraId="38D2DA52" w14:textId="0250BFD3" w:rsidR="002C517F" w:rsidRPr="009F1EC5" w:rsidRDefault="002C517F" w:rsidP="009F1EC5">
      <w:pPr>
        <w:jc w:val="both"/>
        <w:rPr>
          <w:i/>
        </w:rPr>
      </w:pPr>
      <w:r w:rsidRPr="00CD41B3">
        <w:rPr>
          <w:i/>
        </w:rPr>
        <w:t>De esta forma, los egresados de la carrera</w:t>
      </w:r>
      <w:r w:rsidR="00CB747E" w:rsidRPr="00CD41B3">
        <w:rPr>
          <w:i/>
        </w:rPr>
        <w:t xml:space="preserve"> de Ciencia de Datos e Inteligencia Artificial</w:t>
      </w:r>
      <w:r w:rsidRPr="00CD41B3">
        <w:rPr>
          <w:i/>
        </w:rPr>
        <w:t xml:space="preserve"> contribuyen </w:t>
      </w:r>
      <w:r w:rsidR="002A2772" w:rsidRPr="00CD41B3">
        <w:rPr>
          <w:i/>
        </w:rPr>
        <w:t>con el desarrollo sostenible, la investigación aplicada y la innovación tecnológica con impacto social y ambiental, en el ámbito de resiliencia ambiental, salud y sostenibilidad de las</w:t>
      </w:r>
      <w:r w:rsidR="002A2772">
        <w:rPr>
          <w:i/>
        </w:rPr>
        <w:t xml:space="preserve"> ciudades y comunidades</w:t>
      </w:r>
      <w:r w:rsidRPr="002C517F">
        <w:rPr>
          <w:i/>
        </w:rPr>
        <w:t>.</w:t>
      </w: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615FE8EB" w:rsidR="00F407BB" w:rsidRDefault="00000000" w:rsidP="00F407BB">
      <w:pPr>
        <w:spacing w:after="0"/>
        <w:jc w:val="both"/>
        <w:rPr>
          <w:b/>
          <w:color w:val="283583"/>
          <w:sz w:val="16"/>
          <w:szCs w:val="16"/>
          <w:u w:val="single"/>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w:t>
      </w:r>
    </w:p>
    <w:p w14:paraId="13655291" w14:textId="3FC6CD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6F3E71BB" w14:textId="73BF5337" w:rsidR="008E5F15" w:rsidRPr="008E5F15" w:rsidRDefault="008E5F15" w:rsidP="008E5F15">
      <w:pPr>
        <w:jc w:val="both"/>
        <w:rPr>
          <w:i/>
        </w:rPr>
      </w:pPr>
      <w:r w:rsidRPr="008E5F15">
        <w:rPr>
          <w:i/>
        </w:rPr>
        <w:t>Los graduados de la carrera de Ciencia de Datos e Inteligencia Artificial de la ESPOL están preparados para integrarse con alta competitividad al mercado laboral nacional e internacional, gracias a una formación orientada al desarrollo de competencias técnicas, analíticas, éticas y comunicacionales alineadas con los requerimientos actuales de la industria y los estándares internacionales.</w:t>
      </w:r>
    </w:p>
    <w:p w14:paraId="4D6E38C6" w14:textId="7B8180A5" w:rsidR="008E5F15" w:rsidRPr="008E5F15" w:rsidRDefault="008E5F15" w:rsidP="008E5F15">
      <w:pPr>
        <w:jc w:val="both"/>
        <w:rPr>
          <w:i/>
        </w:rPr>
      </w:pPr>
      <w:r w:rsidRPr="008E5F15">
        <w:rPr>
          <w:i/>
        </w:rPr>
        <w:t>Según los lineamientos de la acreditadora ABET para programas en ciencia de datos, los egresados deben ser capaces de aplicar teoría, técnicas y herramientas a lo largo del ciclo de vida del análisis de datos, incluyendo la adquisición, almacenamiento, análisis, interpretación y presentación de resultados</w:t>
      </w:r>
      <w:r>
        <w:rPr>
          <w:i/>
        </w:rPr>
        <w:t xml:space="preserve"> </w:t>
      </w:r>
      <w:sdt>
        <w:sdtPr>
          <w:rPr>
            <w:i/>
          </w:rPr>
          <w:id w:val="-1584530544"/>
          <w:citation/>
        </w:sdtPr>
        <w:sdtContent>
          <w:r>
            <w:rPr>
              <w:i/>
            </w:rPr>
            <w:fldChar w:fldCharType="begin"/>
          </w:r>
          <w:r>
            <w:rPr>
              <w:i/>
            </w:rPr>
            <w:instrText xml:space="preserve"> CITATION ABE25 \l 12298 </w:instrText>
          </w:r>
          <w:r>
            <w:rPr>
              <w:i/>
            </w:rPr>
            <w:fldChar w:fldCharType="separate"/>
          </w:r>
          <w:r w:rsidR="004742DB">
            <w:rPr>
              <w:noProof/>
            </w:rPr>
            <w:t>(ABET, 2025)</w:t>
          </w:r>
          <w:r>
            <w:rPr>
              <w:i/>
            </w:rPr>
            <w:fldChar w:fldCharType="end"/>
          </w:r>
        </w:sdtContent>
      </w:sdt>
      <w:r w:rsidRPr="008E5F15">
        <w:rPr>
          <w:i/>
        </w:rPr>
        <w:t>. Asimismo, deben demostrar dominio en estadística, álgebra lineal, estructuras de datos, optimización y aprendizaje automático, integrando principios éticos y de gobernanza de datos (privacidad, seguridad, equidad).</w:t>
      </w:r>
    </w:p>
    <w:p w14:paraId="3C0042F4" w14:textId="36C9C20D" w:rsidR="008E5F15" w:rsidRPr="008E5F15" w:rsidRDefault="008E5F15" w:rsidP="008E5F15">
      <w:pPr>
        <w:jc w:val="both"/>
        <w:rPr>
          <w:i/>
        </w:rPr>
      </w:pPr>
      <w:r w:rsidRPr="008E5F15">
        <w:rPr>
          <w:i/>
        </w:rPr>
        <w:t>A partir de los insumos del comité consultivo y empleadores del sector productivo y tecnológico, se identificaron como competencias prioritarias: manejo avanzado de lenguajes</w:t>
      </w:r>
      <w:r w:rsidR="00F92010">
        <w:rPr>
          <w:i/>
        </w:rPr>
        <w:t xml:space="preserve"> de programación</w:t>
      </w:r>
      <w:r w:rsidR="00983C57">
        <w:rPr>
          <w:i/>
        </w:rPr>
        <w:t xml:space="preserve">, </w:t>
      </w:r>
      <w:r w:rsidRPr="008E5F15">
        <w:rPr>
          <w:i/>
        </w:rPr>
        <w:t>uso de bibliotecas especializadas, conocimiento de plataformas en la nube</w:t>
      </w:r>
      <w:r w:rsidR="00983C57">
        <w:rPr>
          <w:i/>
        </w:rPr>
        <w:t xml:space="preserve">, </w:t>
      </w:r>
      <w:r w:rsidRPr="008E5F15">
        <w:rPr>
          <w:i/>
        </w:rPr>
        <w:t>diseño de APIs y despliegue de soluciones escalables con herramientas.</w:t>
      </w:r>
    </w:p>
    <w:p w14:paraId="5E23E430" w14:textId="69609870" w:rsidR="008E5F15" w:rsidRPr="008E5F15" w:rsidRDefault="008E5F15" w:rsidP="008E5F15">
      <w:pPr>
        <w:jc w:val="both"/>
        <w:rPr>
          <w:i/>
        </w:rPr>
      </w:pPr>
      <w:r w:rsidRPr="008E5F15">
        <w:rPr>
          <w:i/>
        </w:rPr>
        <w:t>Los graduados también desarrollan habilidades de visualización de datos, comunicación efectiva, liderazgo de proyectos tecnológicos y pensamiento crítico, esenciales para interactuar con equipos multidisciplinarios y</w:t>
      </w:r>
      <w:r w:rsidR="00DA7865">
        <w:rPr>
          <w:i/>
        </w:rPr>
        <w:t xml:space="preserve"> para</w:t>
      </w:r>
      <w:r w:rsidRPr="008E5F15">
        <w:rPr>
          <w:i/>
        </w:rPr>
        <w:t xml:space="preserve"> traducir soluciones técnicas en valor estratégico para organizaciones públicas y privadas.</w:t>
      </w:r>
    </w:p>
    <w:p w14:paraId="12EBCF1E" w14:textId="52E5EE1A" w:rsidR="00246746" w:rsidRPr="00246746" w:rsidRDefault="00246746" w:rsidP="00246746">
      <w:pPr>
        <w:jc w:val="both"/>
        <w:rPr>
          <w:i/>
        </w:rPr>
      </w:pPr>
      <w:r w:rsidRPr="00246746">
        <w:rPr>
          <w:i/>
          <w:iCs/>
        </w:rPr>
        <w:t xml:space="preserve">La fortaleza de la carrera radica en el enfoque interdisciplinario y práctico del currículo </w:t>
      </w:r>
      <w:r w:rsidR="001C70B8">
        <w:rPr>
          <w:i/>
          <w:iCs/>
        </w:rPr>
        <w:t>a través</w:t>
      </w:r>
      <w:r>
        <w:rPr>
          <w:i/>
          <w:iCs/>
        </w:rPr>
        <w:t xml:space="preserve"> la integración en equipos de investigación e innovación de los diferentes centros de </w:t>
      </w:r>
      <w:r w:rsidR="000A00CB">
        <w:rPr>
          <w:i/>
          <w:iCs/>
        </w:rPr>
        <w:t xml:space="preserve">investigación de </w:t>
      </w:r>
      <w:r>
        <w:rPr>
          <w:i/>
          <w:iCs/>
        </w:rPr>
        <w:t xml:space="preserve">la ESPOL, </w:t>
      </w:r>
      <w:r w:rsidR="001C70B8">
        <w:rPr>
          <w:i/>
          <w:iCs/>
        </w:rPr>
        <w:t xml:space="preserve">lo </w:t>
      </w:r>
      <w:r w:rsidRPr="00246746">
        <w:rPr>
          <w:i/>
          <w:iCs/>
        </w:rPr>
        <w:t>que articula sólidamente las ciencias matemáticas y computacionales con desafíos reales de sectores como salud, industria, sostenibilidad y finanzas. Esto permite formar profesionales versátiles, con capacidad de innovación, resiliencia tecnológica y pensamiento ético, preparados para entornos laborales cambiantes y globalizados.</w:t>
      </w:r>
    </w:p>
    <w:p w14:paraId="09D9B464" w14:textId="77777777" w:rsidR="00246746" w:rsidRDefault="00246746" w:rsidP="00DF5130">
      <w:pPr>
        <w:jc w:val="both"/>
        <w:rPr>
          <w:i/>
        </w:rPr>
      </w:pPr>
    </w:p>
    <w:p w14:paraId="71EEF0DD" w14:textId="24BF4884" w:rsidR="0004796F" w:rsidRDefault="0004796F" w:rsidP="008E5F15">
      <w:pPr>
        <w:jc w:val="both"/>
        <w:rPr>
          <w:i/>
        </w:rPr>
      </w:pP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0020157C" w:rsidR="00F407BB" w:rsidRDefault="00000000" w:rsidP="00F407BB">
      <w:pPr>
        <w:spacing w:after="0"/>
        <w:jc w:val="both"/>
        <w:rPr>
          <w:b/>
          <w:color w:val="283583"/>
          <w:sz w:val="16"/>
          <w:szCs w:val="16"/>
          <w:u w:val="single"/>
        </w:rPr>
      </w:pPr>
      <w:r>
        <w:rPr>
          <w:sz w:val="16"/>
          <w:szCs w:val="16"/>
        </w:rPr>
        <w:t>Para ello, puede basarse en estándares publicados por asociaciones y redes profesionales locales e internacionales, estudios recientes sobre tendencias de la disciplina como los reportes del “World Economic Forum”, análisis sectoriales, artículos científicos, y/o necesidades emergentes en el mercado, asegurando que las tendencias identificadas respalden la formación de profesionales competitivos y alineados con los avances del sector.</w:t>
      </w:r>
    </w:p>
    <w:p w14:paraId="0F77D73D" w14:textId="5CC47037"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4C37C51" w14:textId="3CC244E2" w:rsidR="00232E23" w:rsidRPr="00232E23" w:rsidRDefault="00232E23" w:rsidP="00232E23">
      <w:pPr>
        <w:jc w:val="both"/>
        <w:rPr>
          <w:b/>
          <w:bCs/>
          <w:iCs/>
          <w:u w:val="single"/>
        </w:rPr>
      </w:pPr>
    </w:p>
    <w:p w14:paraId="6154B7BD" w14:textId="5B4BF6BB" w:rsidR="008E5F15" w:rsidRPr="008E5F15" w:rsidRDefault="008E5F15" w:rsidP="008E5F15">
      <w:pPr>
        <w:jc w:val="both"/>
        <w:rPr>
          <w:i/>
        </w:rPr>
      </w:pPr>
      <w:r w:rsidRPr="008E5F15">
        <w:rPr>
          <w:i/>
        </w:rPr>
        <w:t>La carrera de Ciencia de Datos e Inteligencia Artificial se alinea con las tendencias emergentes que configuran el futuro del trabajo y la tecnología. Según el Future of Jobs Report 2025 del World Economic Forum, las habilidades más demandadas hacia 2030 incluyen el pensamiento analítico, la resolución de problemas complejos, la creatividad y la resiliencia, en combinación con competencias técnicas como la programación, la alfabetización digital, el análisis de grandes volúmenes de datos y la aplicación de inteligencia artificial</w:t>
      </w:r>
      <w:r>
        <w:rPr>
          <w:i/>
        </w:rPr>
        <w:t xml:space="preserve"> </w:t>
      </w:r>
      <w:sdt>
        <w:sdtPr>
          <w:rPr>
            <w:i/>
          </w:rPr>
          <w:id w:val="-1351563286"/>
          <w:citation/>
        </w:sdtPr>
        <w:sdtContent>
          <w:r>
            <w:rPr>
              <w:i/>
            </w:rPr>
            <w:fldChar w:fldCharType="begin"/>
          </w:r>
          <w:r>
            <w:rPr>
              <w:i/>
            </w:rPr>
            <w:instrText xml:space="preserve"> CITATION Wor25 \l 12298 </w:instrText>
          </w:r>
          <w:r>
            <w:rPr>
              <w:i/>
            </w:rPr>
            <w:fldChar w:fldCharType="separate"/>
          </w:r>
          <w:r w:rsidR="004742DB">
            <w:rPr>
              <w:noProof/>
            </w:rPr>
            <w:t>(WEF, 2025)</w:t>
          </w:r>
          <w:r>
            <w:rPr>
              <w:i/>
            </w:rPr>
            <w:fldChar w:fldCharType="end"/>
          </w:r>
        </w:sdtContent>
      </w:sdt>
      <w:r w:rsidRPr="008E5F15">
        <w:rPr>
          <w:i/>
        </w:rPr>
        <w:t xml:space="preserve">. Esta combinación de habilidades técnicas, cognitivas y socioemocionales posiciona a los graduados como profesionales </w:t>
      </w:r>
      <w:del w:id="40" w:author="Allan Roberto Avendano Sudario" w:date="2025-05-16T14:17:00Z" w16du:dateUtc="2025-05-16T19:17:00Z">
        <w:r w:rsidRPr="008E5F15" w:rsidDel="00A74CCB">
          <w:rPr>
            <w:i/>
          </w:rPr>
          <w:delText xml:space="preserve">versátiles, </w:delText>
        </w:r>
      </w:del>
      <w:r w:rsidRPr="008E5F15">
        <w:rPr>
          <w:i/>
        </w:rPr>
        <w:t>capaces de liderar procesos de innovación y transformación digital en distintos sectores.</w:t>
      </w:r>
    </w:p>
    <w:p w14:paraId="19F8B499" w14:textId="4EB77F32" w:rsidR="008E5F15" w:rsidRPr="008E5F15" w:rsidRDefault="008E5F15" w:rsidP="008B1C77">
      <w:pPr>
        <w:jc w:val="both"/>
        <w:rPr>
          <w:i/>
        </w:rPr>
      </w:pPr>
      <w:r w:rsidRPr="00CD41B3">
        <w:rPr>
          <w:i/>
        </w:rPr>
        <w:t>En el Artificial Intelligence Index Report 2025, publicado por el AI Index Steering Committee de Stanford, se identifica áreas tecnológicas clave en rápida evolución, como los modelos fundacionales (foundation models), el aprendizaje automático multimodal, el razonamiento automatizado y la autonomía en agentes inteligentes</w:t>
      </w:r>
      <w:r w:rsidR="006D7FBE" w:rsidRPr="00CD41B3">
        <w:rPr>
          <w:i/>
        </w:rPr>
        <w:t xml:space="preserve"> </w:t>
      </w:r>
      <w:sdt>
        <w:sdtPr>
          <w:rPr>
            <w:i/>
          </w:rPr>
          <w:id w:val="158126546"/>
          <w:citation/>
        </w:sdtPr>
        <w:sdtContent>
          <w:r w:rsidR="006D7FBE" w:rsidRPr="00CD41B3">
            <w:rPr>
              <w:i/>
            </w:rPr>
            <w:fldChar w:fldCharType="begin"/>
          </w:r>
          <w:r w:rsidR="006D7FBE" w:rsidRPr="00CD41B3">
            <w:rPr>
              <w:i/>
            </w:rPr>
            <w:instrText xml:space="preserve">CITATION AII25 \l 12298 </w:instrText>
          </w:r>
          <w:r w:rsidR="006D7FBE" w:rsidRPr="00CD41B3">
            <w:rPr>
              <w:i/>
            </w:rPr>
            <w:fldChar w:fldCharType="separate"/>
          </w:r>
          <w:r w:rsidR="004742DB" w:rsidRPr="00CD41B3">
            <w:rPr>
              <w:noProof/>
            </w:rPr>
            <w:t>(AI Index, 2025)</w:t>
          </w:r>
          <w:r w:rsidR="006D7FBE" w:rsidRPr="00CD41B3">
            <w:rPr>
              <w:i/>
            </w:rPr>
            <w:fldChar w:fldCharType="end"/>
          </w:r>
        </w:sdtContent>
      </w:sdt>
      <w:r w:rsidRPr="00CD41B3">
        <w:rPr>
          <w:i/>
        </w:rPr>
        <w:t>. Estas tecnologías impulsan aplicaciones disruptivas en sectores como salud, educación, energía, movilidad</w:t>
      </w:r>
      <w:r w:rsidR="005F1436">
        <w:rPr>
          <w:i/>
        </w:rPr>
        <w:t xml:space="preserve">  y</w:t>
      </w:r>
      <w:r w:rsidRPr="00CD41B3">
        <w:rPr>
          <w:i/>
        </w:rPr>
        <w:t xml:space="preserve"> finanzas. El currículo de la carrera responde a estas tendencias mediante la incorporación de contenidos </w:t>
      </w:r>
      <w:r w:rsidR="00A2543B" w:rsidRPr="00CD41B3">
        <w:rPr>
          <w:i/>
        </w:rPr>
        <w:t xml:space="preserve">relacionado </w:t>
      </w:r>
      <w:r w:rsidR="00A2543B" w:rsidRPr="00CD41B3">
        <w:rPr>
          <w:i/>
          <w:rPrChange w:id="41" w:author="Allan Roberto Avendano Sudario" w:date="2025-05-18T08:12:00Z" w16du:dateUtc="2025-05-18T13:12:00Z">
            <w:rPr>
              <w:i/>
              <w:highlight w:val="yellow"/>
            </w:rPr>
          </w:rPrChange>
        </w:rPr>
        <w:t>co</w:t>
      </w:r>
      <w:r w:rsidRPr="00CD41B3">
        <w:rPr>
          <w:i/>
        </w:rPr>
        <w:t>n machine learning, deep learning, procesamiento de lenguaje natural, visión computacional, despliegue en la nube</w:t>
      </w:r>
      <w:r w:rsidR="00FB4A38" w:rsidRPr="00CD41B3">
        <w:rPr>
          <w:i/>
        </w:rPr>
        <w:t xml:space="preserve">, </w:t>
      </w:r>
      <w:r w:rsidR="00572605" w:rsidRPr="00CD41B3">
        <w:rPr>
          <w:i/>
        </w:rPr>
        <w:t>regulación</w:t>
      </w:r>
      <w:r w:rsidR="00FB4A38" w:rsidRPr="00CD41B3">
        <w:rPr>
          <w:i/>
        </w:rPr>
        <w:t xml:space="preserve"> </w:t>
      </w:r>
      <w:r w:rsidR="00572605" w:rsidRPr="00CD41B3">
        <w:rPr>
          <w:i/>
        </w:rPr>
        <w:t>de</w:t>
      </w:r>
      <w:r w:rsidR="00FB4A38" w:rsidRPr="00CD41B3">
        <w:rPr>
          <w:i/>
        </w:rPr>
        <w:t>l manejo de datos y</w:t>
      </w:r>
      <w:r w:rsidRPr="00CD41B3">
        <w:rPr>
          <w:i/>
        </w:rPr>
        <w:t xml:space="preserve"> ética algorítmica</w:t>
      </w:r>
      <w:r w:rsidR="00697782" w:rsidRPr="00CD41B3">
        <w:rPr>
          <w:i/>
        </w:rPr>
        <w:t xml:space="preserve"> en los cursos</w:t>
      </w:r>
      <w:r w:rsidR="00697782">
        <w:rPr>
          <w:i/>
        </w:rPr>
        <w:t xml:space="preserve"> </w:t>
      </w:r>
      <w:r w:rsidR="00A434FE">
        <w:rPr>
          <w:i/>
        </w:rPr>
        <w:t xml:space="preserve">de nivel avanzado y </w:t>
      </w:r>
      <w:r w:rsidR="00697782">
        <w:rPr>
          <w:i/>
        </w:rPr>
        <w:t>profesionalizantes</w:t>
      </w:r>
      <w:r w:rsidRPr="008E5F15">
        <w:rPr>
          <w:i/>
        </w:rPr>
        <w:t>.</w:t>
      </w:r>
    </w:p>
    <w:p w14:paraId="11D5B6AC" w14:textId="4DD9EB7F" w:rsidR="008E5F15" w:rsidRPr="008E5F15" w:rsidRDefault="008E5F15" w:rsidP="008E5F15">
      <w:pPr>
        <w:jc w:val="both"/>
        <w:rPr>
          <w:i/>
        </w:rPr>
      </w:pPr>
      <w:r w:rsidRPr="008E5F15">
        <w:rPr>
          <w:i/>
        </w:rPr>
        <w:t xml:space="preserve">Además, el comité consultivo de la carrera ha resaltado la creciente demanda de perfiles profesionales diferenciados como </w:t>
      </w:r>
      <w:r w:rsidR="00B12464" w:rsidRPr="00B12464">
        <w:rPr>
          <w:i/>
        </w:rPr>
        <w:t>Científico de Datos, Ingeniero/a de Datos, Ingeniero/a en Machine Learning y Desarrollador de aplicaciones basadas en datos</w:t>
      </w:r>
      <w:r w:rsidRPr="008E5F15">
        <w:rPr>
          <w:i/>
        </w:rPr>
        <w:t>, que combinan conocimiento técnico profundo con habilidades de liderazgo, adaptabilidad y trabajo</w:t>
      </w:r>
      <w:r w:rsidR="004230DD">
        <w:rPr>
          <w:i/>
        </w:rPr>
        <w:t xml:space="preserve"> </w:t>
      </w:r>
      <w:r w:rsidR="00B05DF3">
        <w:rPr>
          <w:i/>
        </w:rPr>
        <w:t>colaborativo,</w:t>
      </w:r>
      <w:r w:rsidR="00B10BCD">
        <w:rPr>
          <w:i/>
        </w:rPr>
        <w:t xml:space="preserve"> </w:t>
      </w:r>
      <w:r w:rsidR="005F1436">
        <w:rPr>
          <w:i/>
        </w:rPr>
        <w:t>siendo</w:t>
      </w:r>
      <w:r w:rsidR="00B05DF3">
        <w:rPr>
          <w:i/>
        </w:rPr>
        <w:t xml:space="preserve"> </w:t>
      </w:r>
      <w:r w:rsidR="00187DC7">
        <w:rPr>
          <w:i/>
        </w:rPr>
        <w:t>incorporados</w:t>
      </w:r>
      <w:r w:rsidR="005F1436">
        <w:rPr>
          <w:i/>
        </w:rPr>
        <w:t xml:space="preserve"> </w:t>
      </w:r>
      <w:r w:rsidR="004230DD">
        <w:rPr>
          <w:i/>
        </w:rPr>
        <w:t>en el currículo de la carrera</w:t>
      </w:r>
      <w:r w:rsidRPr="008E5F15">
        <w:rPr>
          <w:i/>
        </w:rPr>
        <w:t>.</w:t>
      </w:r>
    </w:p>
    <w:p w14:paraId="577BEF28" w14:textId="2348A488" w:rsidR="006F3720" w:rsidRDefault="004723F9" w:rsidP="008E5F15">
      <w:pPr>
        <w:jc w:val="both"/>
        <w:rPr>
          <w:i/>
        </w:rPr>
      </w:pPr>
      <w:r>
        <w:rPr>
          <w:i/>
        </w:rPr>
        <w:t>De esta manera</w:t>
      </w:r>
      <w:r w:rsidR="008E5F15" w:rsidRPr="008E5F15">
        <w:rPr>
          <w:i/>
        </w:rPr>
        <w:t>, la carrera forma profesionales capaces de integrarse en equipos interdisciplinarios, anticiparse a las transformaciones del mercado laboral global y responder a los desafíos tecnológicos con soluciones innovadoras y sostenibles.</w:t>
      </w: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44227B16" w:rsidR="00F407BB" w:rsidRDefault="00000000" w:rsidP="00F407BB">
      <w:pPr>
        <w:spacing w:after="0"/>
        <w:jc w:val="both"/>
        <w:rPr>
          <w:b/>
          <w:color w:val="283583"/>
          <w:sz w:val="16"/>
          <w:szCs w:val="16"/>
          <w:u w:val="single"/>
        </w:rPr>
      </w:pPr>
      <w:r>
        <w:rPr>
          <w:sz w:val="16"/>
          <w:szCs w:val="16"/>
        </w:rPr>
        <w:t>Para ello, puede basarse en estudios prospectivos o artículos científicos relacionados sobre el futuro de la profesión.</w:t>
      </w:r>
    </w:p>
    <w:p w14:paraId="6C68FCD8" w14:textId="266B2F9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10BDB025" w14:textId="5DBB892A" w:rsidR="009E3481" w:rsidRPr="009E3481" w:rsidRDefault="009E3481" w:rsidP="009E3481">
      <w:pPr>
        <w:spacing w:after="0"/>
        <w:jc w:val="both"/>
        <w:rPr>
          <w:i/>
        </w:rPr>
      </w:pPr>
      <w:r w:rsidRPr="009E3481">
        <w:rPr>
          <w:i/>
        </w:rPr>
        <w:t xml:space="preserve">La carrera de Ciencia de Datos e Inteligencia Artificial se alinea con las proyecciones más relevantes sobre el futuro del trabajo y la transformación de profesiones altamente especializadas. Según el Future of Jobs Report </w:t>
      </w:r>
      <w:r w:rsidRPr="00CD41B3">
        <w:rPr>
          <w:i/>
        </w:rPr>
        <w:t>2025 del World Economic Forum, los especialistas en inteligencia artificial, aprendizaje automático</w:t>
      </w:r>
      <w:r w:rsidR="00062717" w:rsidRPr="00CD41B3">
        <w:rPr>
          <w:i/>
        </w:rPr>
        <w:t xml:space="preserve"> y</w:t>
      </w:r>
      <w:r w:rsidRPr="00CD41B3">
        <w:rPr>
          <w:i/>
        </w:rPr>
        <w:t xml:space="preserve"> análisis de datos figuran entre los perfiles con mayor crecimiento proyectado hacia 2030. Este dinamismo responde a la acelerada adopción de tecnologías emergentes como la inteligencia artificial generativa (GenAI), la automatización inteligente y el </w:t>
      </w:r>
      <w:r w:rsidR="002F4D56" w:rsidRPr="00CD41B3">
        <w:rPr>
          <w:i/>
          <w:rPrChange w:id="42" w:author="Allan Roberto Avendano Sudario" w:date="2025-05-18T08:12:00Z" w16du:dateUtc="2025-05-18T13:12:00Z">
            <w:rPr>
              <w:i/>
              <w:highlight w:val="yellow"/>
            </w:rPr>
          </w:rPrChange>
        </w:rPr>
        <w:t>analítica de grandes volúmenes</w:t>
      </w:r>
      <w:r w:rsidR="002F4D56" w:rsidRPr="00CD41B3">
        <w:rPr>
          <w:i/>
        </w:rPr>
        <w:t xml:space="preserve"> </w:t>
      </w:r>
      <w:r w:rsidRPr="00CD41B3">
        <w:rPr>
          <w:i/>
        </w:rPr>
        <w:t>datos, que están reconfigurando los modelos de negocio y</w:t>
      </w:r>
      <w:r w:rsidRPr="009E3481">
        <w:rPr>
          <w:i/>
        </w:rPr>
        <w:t xml:space="preserve"> las competencias requeridas en casi todos los sectores económicos</w:t>
      </w:r>
      <w:r>
        <w:rPr>
          <w:i/>
        </w:rPr>
        <w:t xml:space="preserve"> </w:t>
      </w:r>
      <w:sdt>
        <w:sdtPr>
          <w:rPr>
            <w:i/>
          </w:rPr>
          <w:id w:val="-1831212725"/>
          <w:citation/>
        </w:sdtPr>
        <w:sdtContent>
          <w:r>
            <w:rPr>
              <w:i/>
            </w:rPr>
            <w:fldChar w:fldCharType="begin"/>
          </w:r>
          <w:r>
            <w:rPr>
              <w:i/>
            </w:rPr>
            <w:instrText xml:space="preserve"> CITATION Wor25 \l 12298 </w:instrText>
          </w:r>
          <w:r>
            <w:rPr>
              <w:i/>
            </w:rPr>
            <w:fldChar w:fldCharType="separate"/>
          </w:r>
          <w:r w:rsidR="004742DB">
            <w:rPr>
              <w:noProof/>
            </w:rPr>
            <w:t>(WEF, 2025)</w:t>
          </w:r>
          <w:r>
            <w:rPr>
              <w:i/>
            </w:rPr>
            <w:fldChar w:fldCharType="end"/>
          </w:r>
        </w:sdtContent>
      </w:sdt>
      <w:r w:rsidRPr="009E3481">
        <w:rPr>
          <w:i/>
        </w:rPr>
        <w:t>.</w:t>
      </w:r>
    </w:p>
    <w:p w14:paraId="581B2F37" w14:textId="77777777" w:rsidR="009E3481" w:rsidRPr="009E3481" w:rsidRDefault="009E3481" w:rsidP="009E3481">
      <w:pPr>
        <w:spacing w:after="0"/>
        <w:jc w:val="both"/>
        <w:rPr>
          <w:i/>
        </w:rPr>
      </w:pPr>
    </w:p>
    <w:p w14:paraId="39A95DAC" w14:textId="02885B2B" w:rsidR="00062717" w:rsidRPr="009E3481" w:rsidRDefault="009E3481" w:rsidP="00CA6172">
      <w:pPr>
        <w:spacing w:after="0"/>
        <w:jc w:val="both"/>
        <w:rPr>
          <w:i/>
        </w:rPr>
      </w:pPr>
      <w:r w:rsidRPr="009E3481">
        <w:rPr>
          <w:i/>
        </w:rPr>
        <w:t>Estudios recientes profundizan aún más en esta transformación. Por ejemplo, Song, Agarwal y Wen (2024) destacan en The Impact of Generative AI on Collaborative Open-Source Software Development que herramientas como GitHub Copilot no solo incrementan la eficiencia individual, sino que promueven entornos colaborativos más inclusivos y productivos, especialmente para profesionales con menor experiencia técnica</w:t>
      </w:r>
      <w:r w:rsidRPr="005402D8">
        <w:rPr>
          <w:i/>
        </w:rPr>
        <w:t xml:space="preserve">. </w:t>
      </w:r>
      <w:r w:rsidR="00516ADB" w:rsidRPr="00516ADB">
        <w:rPr>
          <w:i/>
        </w:rPr>
        <w:t>De igual forma,</w:t>
      </w:r>
      <w:r w:rsidR="00516ADB">
        <w:rPr>
          <w:i/>
        </w:rPr>
        <w:t xml:space="preserve"> </w:t>
      </w:r>
      <w:sdt>
        <w:sdtPr>
          <w:rPr>
            <w:i/>
          </w:rPr>
          <w:id w:val="243693866"/>
          <w:citation/>
        </w:sdtPr>
        <w:sdtContent>
          <w:r w:rsidR="00516ADB">
            <w:rPr>
              <w:i/>
            </w:rPr>
            <w:fldChar w:fldCharType="begin"/>
          </w:r>
          <w:r w:rsidR="00516ADB">
            <w:rPr>
              <w:i/>
            </w:rPr>
            <w:instrText xml:space="preserve"> CITATION AlR25 \l 12298 </w:instrText>
          </w:r>
          <w:r w:rsidR="00516ADB">
            <w:rPr>
              <w:i/>
            </w:rPr>
            <w:fldChar w:fldCharType="separate"/>
          </w:r>
          <w:r w:rsidR="00516ADB">
            <w:rPr>
              <w:noProof/>
            </w:rPr>
            <w:t>(Al-Raeei, 2025)</w:t>
          </w:r>
          <w:r w:rsidR="00516ADB">
            <w:rPr>
              <w:i/>
            </w:rPr>
            <w:fldChar w:fldCharType="end"/>
          </w:r>
        </w:sdtContent>
      </w:sdt>
      <w:r w:rsidR="00516ADB">
        <w:rPr>
          <w:i/>
        </w:rPr>
        <w:t xml:space="preserve"> </w:t>
      </w:r>
      <w:r w:rsidR="00516ADB" w:rsidRPr="00516ADB">
        <w:rPr>
          <w:i/>
        </w:rPr>
        <w:t xml:space="preserve">en </w:t>
      </w:r>
      <w:r w:rsidR="00516ADB" w:rsidRPr="00516ADB">
        <w:rPr>
          <w:i/>
        </w:rPr>
        <w:t>The smart future for sustainable development: Artificial intelligence solutions for sustainable urbanization</w:t>
      </w:r>
      <w:r w:rsidR="00516ADB" w:rsidRPr="00516ADB">
        <w:rPr>
          <w:i/>
        </w:rPr>
        <w:t xml:space="preserve"> resalta </w:t>
      </w:r>
      <w:r w:rsidR="00516ADB">
        <w:rPr>
          <w:i/>
        </w:rPr>
        <w:t xml:space="preserve">la </w:t>
      </w:r>
      <w:r w:rsidR="00516ADB" w:rsidRPr="00516ADB">
        <w:rPr>
          <w:i/>
        </w:rPr>
        <w:t xml:space="preserve">mejora </w:t>
      </w:r>
      <w:r w:rsidR="00516ADB">
        <w:rPr>
          <w:i/>
        </w:rPr>
        <w:t xml:space="preserve">en </w:t>
      </w:r>
      <w:r w:rsidR="00516ADB" w:rsidRPr="00516ADB">
        <w:rPr>
          <w:i/>
        </w:rPr>
        <w:t>la calidad de vida urbana</w:t>
      </w:r>
      <w:r w:rsidR="00516ADB">
        <w:rPr>
          <w:i/>
        </w:rPr>
        <w:t xml:space="preserve"> mediante la colaboración ética y responsable de</w:t>
      </w:r>
      <w:r w:rsidR="003C6F49">
        <w:rPr>
          <w:i/>
        </w:rPr>
        <w:t xml:space="preserve"> AI por</w:t>
      </w:r>
      <w:r w:rsidR="00516ADB">
        <w:rPr>
          <w:i/>
        </w:rPr>
        <w:t xml:space="preserve"> </w:t>
      </w:r>
      <w:r w:rsidR="00516ADB" w:rsidRPr="00516ADB">
        <w:rPr>
          <w:i/>
        </w:rPr>
        <w:t>actores públicos y tecnológicos</w:t>
      </w:r>
      <w:r w:rsidR="00516ADB">
        <w:rPr>
          <w:i/>
        </w:rPr>
        <w:t>.</w:t>
      </w:r>
      <w:r w:rsidR="00516ADB" w:rsidRPr="00516ADB">
        <w:rPr>
          <w:i/>
        </w:rPr>
        <w:t xml:space="preserve"> </w:t>
      </w:r>
      <w:r w:rsidR="00CA6172" w:rsidRPr="005402D8">
        <w:rPr>
          <w:i/>
        </w:rPr>
        <w:t xml:space="preserve">Asimismo, el estudio de </w:t>
      </w:r>
      <w:r w:rsidR="00CA6172">
        <w:rPr>
          <w:i/>
        </w:rPr>
        <w:t>Korenik</w:t>
      </w:r>
      <w:r w:rsidR="00CA6172" w:rsidRPr="005402D8">
        <w:rPr>
          <w:i/>
        </w:rPr>
        <w:t xml:space="preserve"> (202</w:t>
      </w:r>
      <w:r w:rsidR="00CA6172">
        <w:rPr>
          <w:i/>
        </w:rPr>
        <w:t>3</w:t>
      </w:r>
      <w:r w:rsidR="00CA6172" w:rsidRPr="005402D8">
        <w:rPr>
          <w:i/>
        </w:rPr>
        <w:t xml:space="preserve">), </w:t>
      </w:r>
      <w:r w:rsidR="00CA6172" w:rsidRPr="00CA6172">
        <w:rPr>
          <w:i/>
        </w:rPr>
        <w:t>Language Models and Cognitive Automation for Economic Research</w:t>
      </w:r>
      <w:r w:rsidR="00CA6172" w:rsidRPr="005402D8">
        <w:rPr>
          <w:i/>
        </w:rPr>
        <w:t>,</w:t>
      </w:r>
      <w:r w:rsidR="00CA6172">
        <w:rPr>
          <w:i/>
        </w:rPr>
        <w:t xml:space="preserve"> estima </w:t>
      </w:r>
      <w:r w:rsidR="00CA6172" w:rsidRPr="00CA6172">
        <w:rPr>
          <w:i/>
        </w:rPr>
        <w:t>que los economistas pueden ser entre un 10</w:t>
      </w:r>
      <w:r w:rsidR="00CA6172">
        <w:rPr>
          <w:i/>
        </w:rPr>
        <w:t>%</w:t>
      </w:r>
      <w:r w:rsidR="00CA6172" w:rsidRPr="00CA6172">
        <w:rPr>
          <w:i/>
        </w:rPr>
        <w:t xml:space="preserve"> y un 20% más productivos si utilizan modelos </w:t>
      </w:r>
      <w:r w:rsidR="001773BC">
        <w:rPr>
          <w:i/>
        </w:rPr>
        <w:t xml:space="preserve">de lenguaje de </w:t>
      </w:r>
      <w:r w:rsidR="00CA6172" w:rsidRPr="00CA6172">
        <w:rPr>
          <w:i/>
        </w:rPr>
        <w:t>gran tamaño</w:t>
      </w:r>
      <w:ins w:id="43" w:author="Allan Roberto Avendano Sudario" w:date="2025-05-16T13:59:00Z" w16du:dateUtc="2025-05-16T18:59:00Z">
        <w:r w:rsidR="00984C48">
          <w:rPr>
            <w:i/>
          </w:rPr>
          <w:t>.</w:t>
        </w:r>
      </w:ins>
      <w:del w:id="44" w:author="Allan Roberto Avendano Sudario" w:date="2025-05-16T13:59:00Z" w16du:dateUtc="2025-05-16T18:59:00Z">
        <w:r w:rsidR="00CA6172" w:rsidRPr="00CA6172" w:rsidDel="00984C48">
          <w:rPr>
            <w:i/>
          </w:rPr>
          <w:delText>.</w:delText>
        </w:r>
      </w:del>
    </w:p>
    <w:p w14:paraId="663E89F2" w14:textId="77777777" w:rsidR="009E3481" w:rsidRPr="009E3481" w:rsidRDefault="009E3481" w:rsidP="009E3481">
      <w:pPr>
        <w:spacing w:after="0"/>
        <w:jc w:val="both"/>
        <w:rPr>
          <w:i/>
        </w:rPr>
      </w:pPr>
    </w:p>
    <w:p w14:paraId="15D29358" w14:textId="083EFF01" w:rsidR="004B4A11" w:rsidRDefault="009E3481" w:rsidP="009E3481">
      <w:pPr>
        <w:spacing w:after="0"/>
        <w:jc w:val="both"/>
        <w:rPr>
          <w:i/>
        </w:rPr>
      </w:pPr>
      <w:r w:rsidRPr="009E3481">
        <w:rPr>
          <w:i/>
        </w:rPr>
        <w:t>La carrera forma profesionales capaces de adaptarse a entornos de trabajo híbridos humano-máquina, liderar procesos de automatización ética, y aprovechar el potencial de las herramientas de GenAI para resolver desafíos complejos. El enfoque curricular integra estas tendencias mediante una formación sólida en IA, ciencia de datos y habilidades transversales, asegurando que sus egresados estén preparados para escenarios laborales altamente tecnificados, colaborativos y en continua evolución.</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7C72ADC4" w14:textId="351120E5" w:rsidR="00CA7718" w:rsidRPr="00402C57" w:rsidRDefault="00000000">
      <w:pPr>
        <w:spacing w:after="0"/>
        <w:jc w:val="both"/>
        <w:rPr>
          <w:sz w:val="16"/>
          <w:szCs w:val="16"/>
        </w:rPr>
      </w:pPr>
      <w:r w:rsidRPr="00402C57">
        <w:rPr>
          <w:sz w:val="16"/>
          <w:szCs w:val="16"/>
        </w:rPr>
        <w:t xml:space="preserve">El/La [título profesional] podrá desempeñarse en [ámbitos de actuación profesional], tanto en el sector público como privado, a nivel nacional e internacional. Estará capacitado/a para asumir funciones de [funciones clave], contribuyendo a [impacto profesional]. </w:t>
      </w:r>
    </w:p>
    <w:p w14:paraId="1DEECD47" w14:textId="6D27B466" w:rsidR="00CA7718" w:rsidRPr="00402C57" w:rsidRDefault="00000000">
      <w:pPr>
        <w:spacing w:after="0"/>
        <w:jc w:val="both"/>
        <w:rPr>
          <w:sz w:val="16"/>
          <w:szCs w:val="16"/>
        </w:rPr>
      </w:pPr>
      <w:r w:rsidRPr="00402C57">
        <w:rPr>
          <w:sz w:val="16"/>
          <w:szCs w:val="16"/>
        </w:rPr>
        <w:t xml:space="preserve">Podrá especializarse en áreas como [áreas de especialización], aplicando herramientas y metodologías como [tecnologías o enfoques técnicos]. Además, tendrá la posibilidad de ejercer de manera independiente como [roles posibles en consultoría o emprendimiento]. </w:t>
      </w:r>
    </w:p>
    <w:p w14:paraId="2E5802BA" w14:textId="00C8443F" w:rsidR="00AE3E87" w:rsidRDefault="00000000">
      <w:pPr>
        <w:spacing w:after="0"/>
        <w:jc w:val="both"/>
        <w:rPr>
          <w:sz w:val="16"/>
          <w:szCs w:val="16"/>
        </w:rPr>
      </w:pPr>
      <w:r w:rsidRPr="00402C57">
        <w:rPr>
          <w:sz w:val="16"/>
          <w:szCs w:val="16"/>
        </w:rPr>
        <w:t>Su formación [enfoque formativo: ético, interdisciplinario, innovador, etc.] lo/la posicionará como un/a profesional capaz de [valor distintivo y aporte a las organizaciones o a la sociedad].</w:t>
      </w:r>
    </w:p>
    <w:p w14:paraId="36154A3A" w14:textId="121E723C" w:rsidR="00F61294" w:rsidRDefault="00F61294" w:rsidP="00F61294">
      <w:pPr>
        <w:pBdr>
          <w:bottom w:val="single" w:sz="6" w:space="1" w:color="auto"/>
        </w:pBdr>
        <w:jc w:val="both"/>
        <w:rPr>
          <w:i/>
        </w:rPr>
      </w:pPr>
    </w:p>
    <w:p w14:paraId="6B5E50BE" w14:textId="385501D9" w:rsidR="00CA7718" w:rsidRPr="00CD41B3" w:rsidRDefault="00546413" w:rsidP="00CA7718">
      <w:pPr>
        <w:jc w:val="both"/>
        <w:rPr>
          <w:i/>
          <w:lang w:val="es-ES"/>
        </w:rPr>
      </w:pPr>
      <w:r>
        <w:rPr>
          <w:i/>
        </w:rPr>
        <w:t>Los</w:t>
      </w:r>
      <w:r w:rsidR="000843E7">
        <w:rPr>
          <w:i/>
          <w:lang w:val="es-ES"/>
        </w:rPr>
        <w:t xml:space="preserve"> </w:t>
      </w:r>
      <w:r w:rsidR="000843E7" w:rsidRPr="00CD41B3">
        <w:rPr>
          <w:i/>
          <w:lang w:val="es-ES"/>
        </w:rPr>
        <w:t>ingeniero</w:t>
      </w:r>
      <w:r w:rsidRPr="00CD41B3">
        <w:rPr>
          <w:i/>
          <w:lang w:val="es-ES"/>
        </w:rPr>
        <w:t>s</w:t>
      </w:r>
      <w:r w:rsidR="000843E7" w:rsidRPr="00CD41B3">
        <w:rPr>
          <w:i/>
          <w:lang w:val="es-ES"/>
        </w:rPr>
        <w:t xml:space="preserve"> en Ciencia de Datos e Inteligencia Artificial </w:t>
      </w:r>
      <w:r w:rsidRPr="00CD41B3">
        <w:rPr>
          <w:i/>
          <w:lang w:val="es-ES"/>
        </w:rPr>
        <w:t>podrán</w:t>
      </w:r>
      <w:r w:rsidR="000843E7" w:rsidRPr="00CD41B3">
        <w:rPr>
          <w:i/>
        </w:rPr>
        <w:t xml:space="preserve"> desempeñarse </w:t>
      </w:r>
      <w:r w:rsidR="00CA7718" w:rsidRPr="00CD41B3">
        <w:rPr>
          <w:i/>
        </w:rPr>
        <w:t>en cargos de diseño, implementación y administración de soluciones tecnológicas basadas en datos e inteligencia artificial</w:t>
      </w:r>
      <w:r w:rsidR="008F7B62" w:rsidRPr="00CD41B3">
        <w:rPr>
          <w:i/>
        </w:rPr>
        <w:t>,</w:t>
      </w:r>
      <w:r w:rsidR="00DA5E7D" w:rsidRPr="00CD41B3">
        <w:rPr>
          <w:i/>
        </w:rPr>
        <w:t xml:space="preserve"> tanto en empresas públicas como en empresas privadas, a nivel nacional e internacional</w:t>
      </w:r>
      <w:r w:rsidR="00CA7718" w:rsidRPr="00CD41B3">
        <w:rPr>
          <w:i/>
        </w:rPr>
        <w:t>.</w:t>
      </w:r>
      <w:r w:rsidR="00CF2EA4" w:rsidRPr="00CD41B3">
        <w:rPr>
          <w:i/>
        </w:rPr>
        <w:t xml:space="preserve"> Estará capacitado</w:t>
      </w:r>
      <w:r w:rsidR="00CF2EA4" w:rsidRPr="00CD41B3">
        <w:rPr>
          <w:i/>
          <w:lang w:val="es-ES"/>
        </w:rPr>
        <w:t xml:space="preserve"> </w:t>
      </w:r>
      <w:r w:rsidR="003B1751" w:rsidRPr="00CD41B3">
        <w:rPr>
          <w:i/>
          <w:lang w:val="es-ES"/>
        </w:rPr>
        <w:t xml:space="preserve">para </w:t>
      </w:r>
      <w:r w:rsidR="00CF2EA4" w:rsidRPr="00CD41B3">
        <w:rPr>
          <w:i/>
          <w:lang w:val="es-ES"/>
        </w:rPr>
        <w:t xml:space="preserve">ocupar posiciones de liderazgo en la dirección, asesoría y auditoría de proyectos basados en datos y </w:t>
      </w:r>
      <w:r w:rsidR="00C0716E" w:rsidRPr="00CD41B3">
        <w:rPr>
          <w:i/>
          <w:lang w:val="es-ES"/>
        </w:rPr>
        <w:t xml:space="preserve">en </w:t>
      </w:r>
      <w:r w:rsidR="00CF2EA4" w:rsidRPr="00CD41B3">
        <w:rPr>
          <w:i/>
          <w:lang w:val="es-ES"/>
        </w:rPr>
        <w:t>algoritmos inteligentes.</w:t>
      </w:r>
    </w:p>
    <w:p w14:paraId="07129089" w14:textId="4F27B412" w:rsidR="00F24CC1" w:rsidRPr="00CD41B3" w:rsidRDefault="00F24CC1" w:rsidP="00CA7718">
      <w:pPr>
        <w:jc w:val="both"/>
        <w:rPr>
          <w:i/>
        </w:rPr>
      </w:pPr>
      <w:bookmarkStart w:id="45" w:name="p241"/>
      <w:bookmarkEnd w:id="45"/>
      <w:r w:rsidRPr="00CD41B3">
        <w:rPr>
          <w:i/>
        </w:rPr>
        <w:t xml:space="preserve">Podrá especializarse en áreas como el aprendizaje automático, procesamiento de lenguaje natural, visión </w:t>
      </w:r>
      <w:r w:rsidR="00BF7FA8" w:rsidRPr="00CD41B3">
        <w:rPr>
          <w:i/>
          <w:rPrChange w:id="46" w:author="Allan Roberto Avendano Sudario" w:date="2025-05-18T08:12:00Z" w16du:dateUtc="2025-05-18T13:12:00Z">
            <w:rPr>
              <w:i/>
              <w:u w:val="single"/>
            </w:rPr>
          </w:rPrChange>
        </w:rPr>
        <w:t>computacional</w:t>
      </w:r>
      <w:r w:rsidRPr="00CD41B3">
        <w:rPr>
          <w:i/>
        </w:rPr>
        <w:t xml:space="preserve">, ética algorítmica, gobernanza de datos, desarrollo de soluciones </w:t>
      </w:r>
      <w:r w:rsidR="00546413" w:rsidRPr="00CD41B3">
        <w:rPr>
          <w:i/>
        </w:rPr>
        <w:t>con grandes volúmenes de datos</w:t>
      </w:r>
      <w:r w:rsidRPr="00CD41B3">
        <w:rPr>
          <w:i/>
        </w:rPr>
        <w:t xml:space="preserve"> e inteligencia artificial generativa</w:t>
      </w:r>
      <w:r w:rsidR="00F125C1" w:rsidRPr="00CD41B3">
        <w:rPr>
          <w:i/>
        </w:rPr>
        <w:t xml:space="preserve"> contribuyendo a </w:t>
      </w:r>
      <w:r w:rsidR="0013429E" w:rsidRPr="00CD41B3">
        <w:rPr>
          <w:i/>
        </w:rPr>
        <w:t>los procesos de</w:t>
      </w:r>
      <w:r w:rsidR="00F125C1" w:rsidRPr="00CD41B3">
        <w:rPr>
          <w:i/>
        </w:rPr>
        <w:t xml:space="preserve"> transformación digital</w:t>
      </w:r>
      <w:ins w:id="47" w:author="Allan Roberto Avendano Sudario" w:date="2025-05-15T13:14:00Z" w16du:dateUtc="2025-05-15T18:14:00Z">
        <w:r w:rsidR="0013429E" w:rsidRPr="00CD41B3">
          <w:rPr>
            <w:i/>
            <w:rPrChange w:id="48" w:author="Allan Roberto Avendano Sudario" w:date="2025-05-18T08:12:00Z" w16du:dateUtc="2025-05-18T13:12:00Z">
              <w:rPr>
                <w:i/>
                <w:u w:val="single"/>
              </w:rPr>
            </w:rPrChange>
          </w:rPr>
          <w:t xml:space="preserve"> </w:t>
        </w:r>
      </w:ins>
      <w:r w:rsidR="00EB3DF6" w:rsidRPr="00CD41B3">
        <w:rPr>
          <w:i/>
          <w:rPrChange w:id="49" w:author="Allan Roberto Avendano Sudario" w:date="2025-05-18T08:12:00Z" w16du:dateUtc="2025-05-18T13:12:00Z">
            <w:rPr>
              <w:i/>
              <w:u w:val="single"/>
            </w:rPr>
          </w:rPrChange>
        </w:rPr>
        <w:t xml:space="preserve">de la </w:t>
      </w:r>
      <w:r w:rsidR="0013429E" w:rsidRPr="00CD41B3">
        <w:rPr>
          <w:i/>
          <w:rPrChange w:id="50" w:author="Allan Roberto Avendano Sudario" w:date="2025-05-18T08:12:00Z" w16du:dateUtc="2025-05-18T13:12:00Z">
            <w:rPr>
              <w:i/>
              <w:u w:val="single"/>
            </w:rPr>
          </w:rPrChange>
        </w:rPr>
        <w:t>industria</w:t>
      </w:r>
      <w:r w:rsidR="00F125C1" w:rsidRPr="00CD41B3">
        <w:rPr>
          <w:i/>
        </w:rPr>
        <w:t xml:space="preserve"> y </w:t>
      </w:r>
      <w:r w:rsidR="00EB3DF6" w:rsidRPr="00CD41B3">
        <w:rPr>
          <w:i/>
          <w:rPrChange w:id="51" w:author="Allan Roberto Avendano Sudario" w:date="2025-05-18T08:12:00Z" w16du:dateUtc="2025-05-18T13:12:00Z">
            <w:rPr>
              <w:i/>
              <w:u w:val="single"/>
            </w:rPr>
          </w:rPrChange>
        </w:rPr>
        <w:t>con</w:t>
      </w:r>
      <w:r w:rsidR="00500870" w:rsidRPr="00CD41B3">
        <w:rPr>
          <w:i/>
          <w:rPrChange w:id="52" w:author="Allan Roberto Avendano Sudario" w:date="2025-05-18T08:12:00Z" w16du:dateUtc="2025-05-18T13:12:00Z">
            <w:rPr>
              <w:i/>
              <w:u w:val="single"/>
            </w:rPr>
          </w:rPrChange>
        </w:rPr>
        <w:t xml:space="preserve"> la</w:t>
      </w:r>
      <w:r w:rsidR="00EB3DF6" w:rsidRPr="00CD41B3">
        <w:rPr>
          <w:i/>
          <w:rPrChange w:id="53" w:author="Allan Roberto Avendano Sudario" w:date="2025-05-18T08:12:00Z" w16du:dateUtc="2025-05-18T13:12:00Z">
            <w:rPr>
              <w:i/>
              <w:u w:val="single"/>
            </w:rPr>
          </w:rPrChange>
        </w:rPr>
        <w:t xml:space="preserve"> </w:t>
      </w:r>
      <w:r w:rsidR="00F125C1" w:rsidRPr="00CD41B3">
        <w:rPr>
          <w:i/>
        </w:rPr>
        <w:t xml:space="preserve">sostenibilidad de las </w:t>
      </w:r>
      <w:r w:rsidR="0013429E" w:rsidRPr="00CD41B3">
        <w:rPr>
          <w:i/>
        </w:rPr>
        <w:t>ciudades y de la</w:t>
      </w:r>
      <w:r w:rsidR="00EB3DF6" w:rsidRPr="00CD41B3">
        <w:rPr>
          <w:i/>
        </w:rPr>
        <w:t>s comunidades.</w:t>
      </w:r>
    </w:p>
    <w:p w14:paraId="110A3E7D" w14:textId="74B5ACE5" w:rsidR="00F24CC1" w:rsidRPr="00CD41B3" w:rsidRDefault="00546413" w:rsidP="00CA7718">
      <w:pPr>
        <w:jc w:val="both"/>
        <w:rPr>
          <w:i/>
        </w:rPr>
      </w:pPr>
      <w:bookmarkStart w:id="54" w:name="p341"/>
      <w:bookmarkEnd w:id="54"/>
      <w:r w:rsidRPr="00CD41B3">
        <w:rPr>
          <w:i/>
        </w:rPr>
        <w:t>Los</w:t>
      </w:r>
      <w:r w:rsidR="00CA7718" w:rsidRPr="00CD41B3">
        <w:rPr>
          <w:i/>
        </w:rPr>
        <w:t xml:space="preserve"> profesional</w:t>
      </w:r>
      <w:r w:rsidRPr="00CD41B3">
        <w:rPr>
          <w:i/>
        </w:rPr>
        <w:t>es</w:t>
      </w:r>
      <w:r w:rsidR="00CA7718" w:rsidRPr="00CD41B3">
        <w:rPr>
          <w:i/>
        </w:rPr>
        <w:t xml:space="preserve"> tendrá</w:t>
      </w:r>
      <w:r w:rsidRPr="00CD41B3">
        <w:rPr>
          <w:i/>
        </w:rPr>
        <w:t>n</w:t>
      </w:r>
      <w:r w:rsidR="00CA7718" w:rsidRPr="00CD41B3">
        <w:rPr>
          <w:i/>
        </w:rPr>
        <w:t xml:space="preserve"> la posibilidad de ejercer de manera independiente como científico de datos, desarrollador</w:t>
      </w:r>
      <w:ins w:id="55" w:author="Allan Roberto Avendano Sudario" w:date="2025-05-15T13:31:00Z" w16du:dateUtc="2025-05-15T18:31:00Z">
        <w:r w:rsidR="00EB3DF6" w:rsidRPr="00CD41B3">
          <w:rPr>
            <w:i/>
            <w:rPrChange w:id="56" w:author="Allan Roberto Avendano Sudario" w:date="2025-05-18T08:12:00Z" w16du:dateUtc="2025-05-18T13:12:00Z">
              <w:rPr>
                <w:i/>
                <w:u w:val="single"/>
              </w:rPr>
            </w:rPrChange>
          </w:rPr>
          <w:t xml:space="preserve"> </w:t>
        </w:r>
      </w:ins>
      <w:r w:rsidR="00CA7718" w:rsidRPr="00CD41B3">
        <w:rPr>
          <w:i/>
        </w:rPr>
        <w:t xml:space="preserve">o emprendedor tecnológico </w:t>
      </w:r>
      <w:r w:rsidR="00CF2EA4" w:rsidRPr="00CD41B3">
        <w:rPr>
          <w:i/>
        </w:rPr>
        <w:t xml:space="preserve">de </w:t>
      </w:r>
      <w:r w:rsidR="00CA7718" w:rsidRPr="00CD41B3">
        <w:rPr>
          <w:i/>
        </w:rPr>
        <w:t xml:space="preserve">soluciones basadas en datos </w:t>
      </w:r>
      <w:r w:rsidR="00577E45" w:rsidRPr="00CD41B3">
        <w:rPr>
          <w:i/>
        </w:rPr>
        <w:t>y algoritmos inteligentes</w:t>
      </w:r>
      <w:r w:rsidR="0013429E" w:rsidRPr="00CD41B3">
        <w:rPr>
          <w:i/>
          <w:rPrChange w:id="57" w:author="Allan Roberto Avendano Sudario" w:date="2025-05-18T08:12:00Z" w16du:dateUtc="2025-05-18T13:12:00Z">
            <w:rPr>
              <w:i/>
              <w:u w:val="single"/>
            </w:rPr>
          </w:rPrChange>
        </w:rPr>
        <w:t xml:space="preserve"> para </w:t>
      </w:r>
      <w:r w:rsidR="00EB3DF6" w:rsidRPr="00CD41B3">
        <w:rPr>
          <w:i/>
          <w:rPrChange w:id="58" w:author="Allan Roberto Avendano Sudario" w:date="2025-05-18T08:12:00Z" w16du:dateUtc="2025-05-18T13:12:00Z">
            <w:rPr>
              <w:i/>
              <w:u w:val="single"/>
            </w:rPr>
          </w:rPrChange>
        </w:rPr>
        <w:t xml:space="preserve">la transformación de la industria en </w:t>
      </w:r>
      <w:r w:rsidR="0013429E" w:rsidRPr="00CD41B3">
        <w:rPr>
          <w:i/>
          <w:rPrChange w:id="59" w:author="Allan Roberto Avendano Sudario" w:date="2025-05-18T08:12:00Z" w16du:dateUtc="2025-05-18T13:12:00Z">
            <w:rPr>
              <w:i/>
              <w:u w:val="single"/>
            </w:rPr>
          </w:rPrChange>
        </w:rPr>
        <w:t>sectores estratégicos nacionales</w:t>
      </w:r>
      <w:r w:rsidR="00500870" w:rsidRPr="00CD41B3">
        <w:rPr>
          <w:i/>
        </w:rPr>
        <w:t xml:space="preserve"> y de relevancia mundial</w:t>
      </w:r>
      <w:r w:rsidR="0013429E" w:rsidRPr="00CD41B3">
        <w:rPr>
          <w:i/>
          <w:rPrChange w:id="60" w:author="Allan Roberto Avendano Sudario" w:date="2025-05-18T08:12:00Z" w16du:dateUtc="2025-05-18T13:12:00Z">
            <w:rPr>
              <w:i/>
              <w:u w:val="single"/>
            </w:rPr>
          </w:rPrChange>
        </w:rPr>
        <w:t>, como</w:t>
      </w:r>
      <w:r w:rsidR="002D0685" w:rsidRPr="00CD41B3">
        <w:rPr>
          <w:i/>
        </w:rPr>
        <w:t xml:space="preserve"> seguridad ciudadana,</w:t>
      </w:r>
      <w:r w:rsidR="0013429E" w:rsidRPr="00CD41B3">
        <w:rPr>
          <w:i/>
          <w:rPrChange w:id="61" w:author="Allan Roberto Avendano Sudario" w:date="2025-05-18T08:12:00Z" w16du:dateUtc="2025-05-18T13:12:00Z">
            <w:rPr>
              <w:i/>
              <w:u w:val="single"/>
            </w:rPr>
          </w:rPrChange>
        </w:rPr>
        <w:t xml:space="preserve"> </w:t>
      </w:r>
      <w:r w:rsidR="00EB3DF6" w:rsidRPr="00CD41B3">
        <w:rPr>
          <w:i/>
          <w:rPrChange w:id="62" w:author="Allan Roberto Avendano Sudario" w:date="2025-05-18T08:12:00Z" w16du:dateUtc="2025-05-18T13:12:00Z">
            <w:rPr>
              <w:i/>
              <w:u w:val="single"/>
            </w:rPr>
          </w:rPrChange>
        </w:rPr>
        <w:t>energía,</w:t>
      </w:r>
      <w:r w:rsidR="0013429E" w:rsidRPr="00CD41B3">
        <w:rPr>
          <w:i/>
          <w:rPrChange w:id="63" w:author="Allan Roberto Avendano Sudario" w:date="2025-05-18T08:12:00Z" w16du:dateUtc="2025-05-18T13:12:00Z">
            <w:rPr>
              <w:i/>
              <w:u w:val="single"/>
            </w:rPr>
          </w:rPrChange>
        </w:rPr>
        <w:t xml:space="preserve"> salud, agricultura o servicios públicos</w:t>
      </w:r>
      <w:r w:rsidR="00CA7718" w:rsidRPr="00CD41B3">
        <w:rPr>
          <w:i/>
        </w:rPr>
        <w:t>.</w:t>
      </w:r>
    </w:p>
    <w:p w14:paraId="28D064E2" w14:textId="2FD65A18" w:rsidR="003C0DB3" w:rsidRDefault="00F24CC1" w:rsidP="00F24CC1">
      <w:pPr>
        <w:jc w:val="both"/>
        <w:rPr>
          <w:i/>
        </w:rPr>
      </w:pPr>
      <w:bookmarkStart w:id="64" w:name="p441"/>
      <w:bookmarkEnd w:id="64"/>
      <w:r w:rsidRPr="00CD41B3">
        <w:rPr>
          <w:i/>
        </w:rPr>
        <w:t xml:space="preserve">Su formación con enfoque ético, interdisciplinario y orientado a proveer soluciones a problemas reales lo posicionará como un profesional capaz de generar </w:t>
      </w:r>
      <w:r w:rsidR="00D57CDF" w:rsidRPr="00CD41B3">
        <w:rPr>
          <w:i/>
        </w:rPr>
        <w:t>propuestas que</w:t>
      </w:r>
      <w:r w:rsidRPr="00CD41B3">
        <w:rPr>
          <w:i/>
        </w:rPr>
        <w:t xml:space="preserve"> promuev</w:t>
      </w:r>
      <w:r w:rsidR="00D57CDF" w:rsidRPr="00CD41B3">
        <w:rPr>
          <w:i/>
        </w:rPr>
        <w:t>a</w:t>
      </w:r>
      <w:r w:rsidRPr="00CD41B3">
        <w:rPr>
          <w:i/>
        </w:rPr>
        <w:t xml:space="preserve">n el desarrollo sostenible, </w:t>
      </w:r>
      <w:r w:rsidR="00A6043F" w:rsidRPr="00CD41B3">
        <w:rPr>
          <w:i/>
        </w:rPr>
        <w:t xml:space="preserve">que </w:t>
      </w:r>
      <w:r w:rsidRPr="00CD41B3">
        <w:rPr>
          <w:i/>
        </w:rPr>
        <w:t xml:space="preserve">aporten a la equidad social y </w:t>
      </w:r>
      <w:r w:rsidR="005B4ED3" w:rsidRPr="00CD41B3">
        <w:rPr>
          <w:i/>
        </w:rPr>
        <w:t>que</w:t>
      </w:r>
      <w:r w:rsidRPr="00CD41B3">
        <w:rPr>
          <w:i/>
        </w:rPr>
        <w:t xml:space="preserve"> </w:t>
      </w:r>
      <w:r w:rsidR="005B4ED3" w:rsidRPr="00CD41B3">
        <w:rPr>
          <w:i/>
        </w:rPr>
        <w:t>fortalezcan</w:t>
      </w:r>
      <w:r w:rsidR="00A6043F" w:rsidRPr="00CD41B3">
        <w:rPr>
          <w:i/>
        </w:rPr>
        <w:t xml:space="preserve"> de</w:t>
      </w:r>
      <w:r w:rsidRPr="00CD41B3">
        <w:rPr>
          <w:i/>
        </w:rPr>
        <w:t xml:space="preserve"> la toma de decisiones en contextos complejos y cambiantes en</w:t>
      </w:r>
      <w:r w:rsidR="00A6043F" w:rsidRPr="00CD41B3">
        <w:rPr>
          <w:i/>
        </w:rPr>
        <w:t xml:space="preserve"> </w:t>
      </w:r>
      <w:r w:rsidRPr="00CD41B3">
        <w:rPr>
          <w:i/>
        </w:rPr>
        <w:t xml:space="preserve">organizaciones públicas </w:t>
      </w:r>
      <w:r>
        <w:rPr>
          <w:i/>
        </w:rPr>
        <w:t>y privadas.</w:t>
      </w:r>
      <w:r w:rsidR="003C0DB3">
        <w:rPr>
          <w:i/>
        </w:rPr>
        <w:br w:type="page"/>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7ED22EFD" w14:textId="638C30F9" w:rsidR="00AE3E87" w:rsidRDefault="00AE3E87">
      <w:pPr>
        <w:pBdr>
          <w:bottom w:val="single" w:sz="6" w:space="1" w:color="auto"/>
        </w:pBdr>
        <w:jc w:val="both"/>
        <w:rPr>
          <w:i/>
        </w:rPr>
      </w:pPr>
    </w:p>
    <w:p w14:paraId="5C30A03F" w14:textId="094618EE" w:rsidR="00A60085" w:rsidRDefault="00034F51">
      <w:pPr>
        <w:jc w:val="both"/>
        <w:rPr>
          <w:i/>
        </w:rPr>
      </w:pPr>
      <w:r w:rsidRPr="00034F51">
        <w:rPr>
          <w:i/>
        </w:rPr>
        <w:t>El graduado de la carrera de Ciencia de Datos e Inteligencia Artificial será un profesional capacitado para:</w:t>
      </w:r>
    </w:p>
    <w:p w14:paraId="57759812" w14:textId="6172606A" w:rsidR="00850BA2" w:rsidRDefault="00ED3FA5" w:rsidP="00850BA2">
      <w:pPr>
        <w:jc w:val="both"/>
        <w:rPr>
          <w:ins w:id="65" w:author="Allan Roberto Avendano Sudario" w:date="2025-05-18T10:04:00Z" w16du:dateUtc="2025-05-18T15:04:00Z"/>
          <w:i/>
        </w:rPr>
      </w:pPr>
      <w:bookmarkStart w:id="66" w:name="p142"/>
      <w:bookmarkEnd w:id="66"/>
      <w:r>
        <w:rPr>
          <w:b/>
          <w:bCs/>
          <w:i/>
        </w:rPr>
        <w:t>Implementar</w:t>
      </w:r>
      <w:ins w:id="67" w:author="Allan Roberto Avendano Sudario" w:date="2025-05-18T10:04:00Z" w16du:dateUtc="2025-05-18T15:04:00Z">
        <w:r w:rsidR="00850BA2">
          <w:rPr>
            <w:i/>
          </w:rPr>
          <w:t xml:space="preserve"> </w:t>
        </w:r>
        <w:r w:rsidR="00850BA2" w:rsidRPr="00D3620B">
          <w:rPr>
            <w:i/>
          </w:rPr>
          <w:t xml:space="preserve">técnicas de análisis avanzado </w:t>
        </w:r>
      </w:ins>
      <w:ins w:id="68" w:author="Allan Roberto Avendano Sudario" w:date="2025-05-18T10:05:00Z" w16du:dateUtc="2025-05-18T15:05:00Z">
        <w:r w:rsidR="00850BA2" w:rsidRPr="00D3620B">
          <w:rPr>
            <w:i/>
          </w:rPr>
          <w:t xml:space="preserve">de grandes volúmenes de </w:t>
        </w:r>
        <w:r w:rsidR="00850BA2">
          <w:rPr>
            <w:i/>
          </w:rPr>
          <w:t xml:space="preserve">datos </w:t>
        </w:r>
      </w:ins>
      <w:ins w:id="69" w:author="Allan Roberto Avendano Sudario" w:date="2025-05-18T10:08:00Z" w16du:dateUtc="2025-05-18T15:08:00Z">
        <w:r w:rsidR="002943CE">
          <w:rPr>
            <w:b/>
            <w:bCs/>
            <w:i/>
          </w:rPr>
          <w:t xml:space="preserve">mediante </w:t>
        </w:r>
      </w:ins>
      <w:ins w:id="70" w:author="Allan Roberto Avendano Sudario" w:date="2025-05-18T10:04:00Z" w16du:dateUtc="2025-05-18T15:04:00Z">
        <w:r w:rsidR="00850BA2">
          <w:rPr>
            <w:i/>
          </w:rPr>
          <w:t>la</w:t>
        </w:r>
        <w:r w:rsidR="00850BA2" w:rsidRPr="00D3620B">
          <w:rPr>
            <w:i/>
          </w:rPr>
          <w:t xml:space="preserve"> integra</w:t>
        </w:r>
        <w:r w:rsidR="00850BA2">
          <w:rPr>
            <w:i/>
          </w:rPr>
          <w:t>ción d</w:t>
        </w:r>
        <w:r w:rsidR="00850BA2" w:rsidRPr="00D3620B">
          <w:rPr>
            <w:i/>
          </w:rPr>
          <w:t xml:space="preserve">el dominio matemático, </w:t>
        </w:r>
      </w:ins>
      <w:r w:rsidR="00704993">
        <w:rPr>
          <w:i/>
        </w:rPr>
        <w:t>de las ciencias computacionales</w:t>
      </w:r>
      <w:ins w:id="71" w:author="Allan Roberto Avendano Sudario" w:date="2025-05-18T10:04:00Z" w16du:dateUtc="2025-05-18T15:04:00Z">
        <w:r w:rsidR="00850BA2" w:rsidRPr="00D3620B">
          <w:rPr>
            <w:i/>
          </w:rPr>
          <w:t xml:space="preserve"> y la interpretación contextual de resultados</w:t>
        </w:r>
      </w:ins>
      <w:ins w:id="72" w:author="Allan Roberto Avendano Sudario" w:date="2025-05-18T10:06:00Z" w16du:dateUtc="2025-05-18T15:06:00Z">
        <w:r w:rsidR="001D66B2">
          <w:rPr>
            <w:i/>
          </w:rPr>
          <w:t xml:space="preserve"> </w:t>
        </w:r>
        <w:r w:rsidR="001D66B2" w:rsidRPr="00611BA9">
          <w:rPr>
            <w:b/>
            <w:bCs/>
            <w:i/>
          </w:rPr>
          <w:t>para</w:t>
        </w:r>
        <w:r w:rsidR="001D66B2" w:rsidRPr="00D3620B">
          <w:rPr>
            <w:i/>
          </w:rPr>
          <w:t xml:space="preserve"> </w:t>
        </w:r>
        <w:r w:rsidR="001D66B2">
          <w:rPr>
            <w:i/>
          </w:rPr>
          <w:t>el descubrimiento de</w:t>
        </w:r>
        <w:r w:rsidR="001D66B2" w:rsidRPr="00D3620B">
          <w:rPr>
            <w:i/>
          </w:rPr>
          <w:t xml:space="preserve"> </w:t>
        </w:r>
        <w:r w:rsidR="001D66B2" w:rsidRPr="00D3620B">
          <w:rPr>
            <w:i/>
          </w:rPr>
          <w:t>patrones</w:t>
        </w:r>
        <w:r w:rsidR="001D66B2">
          <w:rPr>
            <w:i/>
          </w:rPr>
          <w:t xml:space="preserve"> y </w:t>
        </w:r>
        <w:r w:rsidR="001D66B2" w:rsidRPr="00D3620B">
          <w:rPr>
            <w:i/>
          </w:rPr>
          <w:t>formula</w:t>
        </w:r>
        <w:r w:rsidR="001D66B2">
          <w:rPr>
            <w:i/>
          </w:rPr>
          <w:t>ción de</w:t>
        </w:r>
        <w:r w:rsidR="001D66B2" w:rsidRPr="00D3620B">
          <w:rPr>
            <w:i/>
          </w:rPr>
          <w:t xml:space="preserve"> predicciones</w:t>
        </w:r>
        <w:r w:rsidR="001D66B2">
          <w:rPr>
            <w:i/>
          </w:rPr>
          <w:t xml:space="preserve"> en </w:t>
        </w:r>
        <w:r w:rsidR="001D66B2" w:rsidRPr="00D3620B">
          <w:rPr>
            <w:i/>
          </w:rPr>
          <w:t xml:space="preserve">la toma de decisiones en sectores </w:t>
        </w:r>
      </w:ins>
      <w:ins w:id="73" w:author="Allan Roberto Avendano Sudario" w:date="2025-05-18T10:09:00Z" w16du:dateUtc="2025-05-18T15:09:00Z">
        <w:r w:rsidR="00944BE7">
          <w:rPr>
            <w:i/>
          </w:rPr>
          <w:t>estratégicos locales e internacionales</w:t>
        </w:r>
      </w:ins>
      <w:r w:rsidR="00BA3ECB">
        <w:rPr>
          <w:i/>
        </w:rPr>
        <w:t xml:space="preserve"> </w:t>
      </w:r>
      <w:ins w:id="74" w:author="Allan Roberto Avendano Sudario" w:date="2025-05-18T10:09:00Z" w16du:dateUtc="2025-05-18T15:09:00Z">
        <w:r w:rsidR="00944BE7">
          <w:rPr>
            <w:b/>
            <w:bCs/>
            <w:i/>
          </w:rPr>
          <w:t xml:space="preserve">considerando </w:t>
        </w:r>
      </w:ins>
      <w:r w:rsidR="00BA3ECB" w:rsidRPr="00BA3ECB">
        <w:rPr>
          <w:i/>
        </w:rPr>
        <w:t xml:space="preserve">el impacto de </w:t>
      </w:r>
      <w:ins w:id="75" w:author="Allan Roberto Avendano Sudario" w:date="2025-05-18T10:09:00Z" w16du:dateUtc="2025-05-18T15:09:00Z">
        <w:r w:rsidR="00944BE7">
          <w:rPr>
            <w:i/>
          </w:rPr>
          <w:t>los asp</w:t>
        </w:r>
      </w:ins>
      <w:ins w:id="76" w:author="Allan Roberto Avendano Sudario" w:date="2025-05-18T10:10:00Z" w16du:dateUtc="2025-05-18T15:10:00Z">
        <w:r w:rsidR="00944BE7">
          <w:rPr>
            <w:i/>
          </w:rPr>
          <w:t>e</w:t>
        </w:r>
      </w:ins>
      <w:ins w:id="77" w:author="Allan Roberto Avendano Sudario" w:date="2025-05-18T10:09:00Z" w16du:dateUtc="2025-05-18T15:09:00Z">
        <w:r w:rsidR="00944BE7">
          <w:rPr>
            <w:i/>
          </w:rPr>
          <w:t>ctos éticos</w:t>
        </w:r>
      </w:ins>
      <w:r w:rsidR="00921731">
        <w:rPr>
          <w:i/>
        </w:rPr>
        <w:t>,</w:t>
      </w:r>
      <w:ins w:id="78" w:author="Allan Roberto Avendano Sudario" w:date="2025-05-18T10:10:00Z" w16du:dateUtc="2025-05-18T15:10:00Z">
        <w:r w:rsidR="00944BE7">
          <w:rPr>
            <w:i/>
          </w:rPr>
          <w:t xml:space="preserve"> social</w:t>
        </w:r>
      </w:ins>
      <w:r w:rsidR="00BA3ECB">
        <w:rPr>
          <w:i/>
        </w:rPr>
        <w:t>es</w:t>
      </w:r>
      <w:ins w:id="79" w:author="Allan Roberto Avendano Sudario" w:date="2025-05-18T10:09:00Z" w16du:dateUtc="2025-05-18T15:09:00Z">
        <w:r w:rsidR="00944BE7">
          <w:rPr>
            <w:i/>
          </w:rPr>
          <w:t xml:space="preserve"> </w:t>
        </w:r>
      </w:ins>
      <w:r w:rsidR="00921731">
        <w:rPr>
          <w:i/>
        </w:rPr>
        <w:t xml:space="preserve">y económicos </w:t>
      </w:r>
      <w:r w:rsidR="00100B56">
        <w:rPr>
          <w:i/>
        </w:rPr>
        <w:t>de</w:t>
      </w:r>
      <w:ins w:id="80" w:author="Allan Roberto Avendano Sudario" w:date="2025-05-18T10:10:00Z" w16du:dateUtc="2025-05-18T15:10:00Z">
        <w:r w:rsidR="00944BE7">
          <w:rPr>
            <w:i/>
          </w:rPr>
          <w:t xml:space="preserve"> los involucrados</w:t>
        </w:r>
      </w:ins>
      <w:r w:rsidR="00100B56">
        <w:rPr>
          <w:i/>
        </w:rPr>
        <w:t xml:space="preserve"> </w:t>
      </w:r>
      <w:r w:rsidR="00CA03FD">
        <w:rPr>
          <w:i/>
        </w:rPr>
        <w:t>en soluciones computacionales</w:t>
      </w:r>
      <w:ins w:id="81" w:author="Allan Roberto Avendano Sudario" w:date="2025-05-18T10:04:00Z" w16du:dateUtc="2025-05-18T15:04:00Z">
        <w:r w:rsidR="00850BA2">
          <w:rPr>
            <w:i/>
          </w:rPr>
          <w:t>.</w:t>
        </w:r>
      </w:ins>
    </w:p>
    <w:p w14:paraId="61C940B7" w14:textId="4DB63F13" w:rsidR="009B5309" w:rsidRDefault="00F47C4D" w:rsidP="00012A4F">
      <w:pPr>
        <w:jc w:val="both"/>
        <w:rPr>
          <w:i/>
        </w:rPr>
      </w:pPr>
      <w:r>
        <w:rPr>
          <w:b/>
          <w:bCs/>
          <w:i/>
        </w:rPr>
        <w:t>Desarrollar</w:t>
      </w:r>
      <w:r w:rsidR="00E26942">
        <w:rPr>
          <w:i/>
        </w:rPr>
        <w:t xml:space="preserve"> </w:t>
      </w:r>
      <w:r w:rsidR="00012A4F" w:rsidRPr="004919BC">
        <w:rPr>
          <w:i/>
        </w:rPr>
        <w:t>modelos de aprendizaje automático</w:t>
      </w:r>
      <w:r w:rsidR="00ED3FA5">
        <w:rPr>
          <w:i/>
        </w:rPr>
        <w:t xml:space="preserve"> </w:t>
      </w:r>
      <w:ins w:id="82" w:author="Allan Roberto Avendano Sudario" w:date="2025-05-17T18:08:00Z" w16du:dateUtc="2025-05-17T23:08:00Z">
        <w:r w:rsidR="00012A4F" w:rsidRPr="00012A4F">
          <w:rPr>
            <w:b/>
            <w:bCs/>
            <w:i/>
          </w:rPr>
          <w:t>a par</w:t>
        </w:r>
      </w:ins>
      <w:ins w:id="83" w:author="Allan Roberto Avendano Sudario" w:date="2025-05-17T18:09:00Z" w16du:dateUtc="2025-05-17T23:09:00Z">
        <w:r w:rsidR="00012A4F" w:rsidRPr="00012A4F">
          <w:rPr>
            <w:b/>
            <w:bCs/>
            <w:i/>
          </w:rPr>
          <w:t>tir</w:t>
        </w:r>
        <w:r w:rsidR="00012A4F">
          <w:rPr>
            <w:i/>
          </w:rPr>
          <w:t xml:space="preserve"> del desarrollo de</w:t>
        </w:r>
      </w:ins>
      <w:r w:rsidR="007D0930" w:rsidRPr="008E5F15">
        <w:rPr>
          <w:i/>
        </w:rPr>
        <w:t>l pensamiento analítico, la resolución de problemas complejos, la creatividad</w:t>
      </w:r>
      <w:r w:rsidR="007D0930">
        <w:rPr>
          <w:i/>
        </w:rPr>
        <w:t xml:space="preserve"> y </w:t>
      </w:r>
      <w:r w:rsidR="007D0930" w:rsidRPr="008E5F15">
        <w:rPr>
          <w:i/>
        </w:rPr>
        <w:t>la resiliencia, en combinación con competencias técnicas como la programación</w:t>
      </w:r>
      <w:r w:rsidR="007D0930">
        <w:rPr>
          <w:i/>
        </w:rPr>
        <w:t>,</w:t>
      </w:r>
      <w:r w:rsidR="00012A4F" w:rsidRPr="004919BC">
        <w:rPr>
          <w:i/>
        </w:rPr>
        <w:t xml:space="preserve"> optimización de modelos, ingeniería de características y validación experimental </w:t>
      </w:r>
      <w:del w:id="84" w:author="Allan Roberto Avendano Sudario" w:date="2025-05-17T18:09:00Z" w16du:dateUtc="2025-05-17T23:09:00Z">
        <w:r w:rsidR="00012A4F" w:rsidRPr="004919BC" w:rsidDel="005A5708">
          <w:rPr>
            <w:i/>
          </w:rPr>
          <w:delText xml:space="preserve">para </w:delText>
        </w:r>
      </w:del>
      <w:r w:rsidR="00012A4F" w:rsidRPr="00012A4F">
        <w:rPr>
          <w:b/>
          <w:bCs/>
          <w:i/>
        </w:rPr>
        <w:t>para</w:t>
      </w:r>
      <w:r w:rsidR="00012A4F" w:rsidRPr="004919BC">
        <w:rPr>
          <w:i/>
        </w:rPr>
        <w:t xml:space="preserve"> </w:t>
      </w:r>
      <w:del w:id="85" w:author="Allan Roberto Avendano Sudario" w:date="2025-05-17T18:08:00Z" w16du:dateUtc="2025-05-17T23:08:00Z">
        <w:r w:rsidR="00012A4F" w:rsidRPr="004919BC" w:rsidDel="005A5708">
          <w:rPr>
            <w:i/>
          </w:rPr>
          <w:delText xml:space="preserve">resolver </w:delText>
        </w:r>
      </w:del>
      <w:ins w:id="86" w:author="Allan Roberto Avendano Sudario" w:date="2025-05-17T18:08:00Z" w16du:dateUtc="2025-05-17T23:08:00Z">
        <w:r w:rsidR="00012A4F">
          <w:rPr>
            <w:i/>
          </w:rPr>
          <w:t>la resolución de</w:t>
        </w:r>
        <w:r w:rsidR="00012A4F" w:rsidRPr="004919BC">
          <w:rPr>
            <w:i/>
          </w:rPr>
          <w:t xml:space="preserve"> </w:t>
        </w:r>
      </w:ins>
      <w:r w:rsidR="00012A4F" w:rsidRPr="004919BC">
        <w:rPr>
          <w:i/>
        </w:rPr>
        <w:t>problemas específicos</w:t>
      </w:r>
      <w:r w:rsidR="00245CF5">
        <w:rPr>
          <w:i/>
        </w:rPr>
        <w:t xml:space="preserve"> relacionados con la </w:t>
      </w:r>
      <w:r w:rsidR="00ED3FA5">
        <w:rPr>
          <w:i/>
        </w:rPr>
        <w:t xml:space="preserve">eficiencia en la productividad </w:t>
      </w:r>
      <w:r w:rsidR="00BA3ECB">
        <w:rPr>
          <w:i/>
        </w:rPr>
        <w:t>en</w:t>
      </w:r>
      <w:r w:rsidR="00ED3FA5">
        <w:rPr>
          <w:i/>
        </w:rPr>
        <w:t xml:space="preserve"> entornos colaborativos</w:t>
      </w:r>
      <w:r w:rsidR="00BA3ECB">
        <w:rPr>
          <w:i/>
        </w:rPr>
        <w:t xml:space="preserve"> emergentes</w:t>
      </w:r>
      <w:r w:rsidR="00ED3FA5">
        <w:rPr>
          <w:i/>
        </w:rPr>
        <w:t xml:space="preserve"> </w:t>
      </w:r>
      <w:r w:rsidR="007E0840">
        <w:rPr>
          <w:b/>
          <w:bCs/>
          <w:i/>
        </w:rPr>
        <w:t>asegurando</w:t>
      </w:r>
      <w:r w:rsidR="00ED3FA5">
        <w:rPr>
          <w:i/>
        </w:rPr>
        <w:t xml:space="preserve"> </w:t>
      </w:r>
      <w:r w:rsidR="000E0F35" w:rsidRPr="00CD41B3">
        <w:rPr>
          <w:i/>
        </w:rPr>
        <w:t>la aplicación</w:t>
      </w:r>
      <w:r w:rsidR="007E0840">
        <w:rPr>
          <w:i/>
        </w:rPr>
        <w:t xml:space="preserve"> de los estándares locales, nacionales e internacionales</w:t>
      </w:r>
      <w:r w:rsidR="001D0240">
        <w:rPr>
          <w:i/>
        </w:rPr>
        <w:t>;</w:t>
      </w:r>
      <w:r w:rsidR="007E0840">
        <w:rPr>
          <w:i/>
        </w:rPr>
        <w:t xml:space="preserve"> así</w:t>
      </w:r>
      <w:r w:rsidR="000E0F35" w:rsidRPr="00CD41B3">
        <w:rPr>
          <w:i/>
        </w:rPr>
        <w:t xml:space="preserve"> </w:t>
      </w:r>
      <w:r w:rsidR="007E0840">
        <w:rPr>
          <w:i/>
        </w:rPr>
        <w:t>como</w:t>
      </w:r>
      <w:r w:rsidR="001D0240">
        <w:rPr>
          <w:i/>
        </w:rPr>
        <w:t xml:space="preserve">, </w:t>
      </w:r>
      <w:r w:rsidR="007E0840">
        <w:rPr>
          <w:i/>
        </w:rPr>
        <w:t xml:space="preserve">los </w:t>
      </w:r>
      <w:r w:rsidR="000E0F35" w:rsidRPr="00CD41B3">
        <w:rPr>
          <w:i/>
        </w:rPr>
        <w:t>marcos legales y regulatorios</w:t>
      </w:r>
      <w:r w:rsidR="000E0F35">
        <w:rPr>
          <w:i/>
        </w:rPr>
        <w:t xml:space="preserve"> </w:t>
      </w:r>
      <w:ins w:id="87" w:author="Allan Roberto Avendano Sudario" w:date="2025-05-17T18:09:00Z" w16du:dateUtc="2025-05-17T23:09:00Z">
        <w:r w:rsidR="000E0F35">
          <w:rPr>
            <w:i/>
          </w:rPr>
          <w:t>en la</w:t>
        </w:r>
        <w:r w:rsidR="000E0F35" w:rsidRPr="004919BC">
          <w:rPr>
            <w:i/>
          </w:rPr>
          <w:t xml:space="preserve"> </w:t>
        </w:r>
      </w:ins>
      <w:r w:rsidR="000E0F35" w:rsidRPr="004919BC">
        <w:rPr>
          <w:i/>
        </w:rPr>
        <w:t>constru</w:t>
      </w:r>
      <w:ins w:id="88" w:author="Allan Roberto Avendano Sudario" w:date="2025-05-17T18:09:00Z" w16du:dateUtc="2025-05-17T23:09:00Z">
        <w:r w:rsidR="000E0F35">
          <w:rPr>
            <w:i/>
          </w:rPr>
          <w:t>cción de</w:t>
        </w:r>
      </w:ins>
      <w:del w:id="89" w:author="Allan Roberto Avendano Sudario" w:date="2025-05-17T18:09:00Z" w16du:dateUtc="2025-05-17T23:09:00Z">
        <w:r w:rsidR="000E0F35" w:rsidRPr="004919BC" w:rsidDel="005A5708">
          <w:rPr>
            <w:i/>
          </w:rPr>
          <w:delText>ir</w:delText>
        </w:r>
      </w:del>
      <w:r w:rsidR="000E0F35" w:rsidRPr="004919BC">
        <w:rPr>
          <w:i/>
        </w:rPr>
        <w:t xml:space="preserve"> sistemas inteligentes robustos y escalables</w:t>
      </w:r>
      <w:r w:rsidR="000E0F35">
        <w:rPr>
          <w:i/>
        </w:rPr>
        <w:t>.</w:t>
      </w:r>
    </w:p>
    <w:p w14:paraId="4F6CD549" w14:textId="66FAD78C" w:rsidR="00897C00" w:rsidRDefault="00897C00" w:rsidP="00012A4F">
      <w:pPr>
        <w:jc w:val="both"/>
        <w:rPr>
          <w:i/>
        </w:rPr>
      </w:pPr>
      <w:r w:rsidRPr="00897C00">
        <w:rPr>
          <w:b/>
          <w:bCs/>
          <w:i/>
        </w:rPr>
        <w:t>Comunicar</w:t>
      </w:r>
      <w:r w:rsidRPr="00897C00">
        <w:rPr>
          <w:i/>
        </w:rPr>
        <w:t xml:space="preserve"> hallazgos tecnológicos en contextos de </w:t>
      </w:r>
      <w:r w:rsidR="00D54158">
        <w:rPr>
          <w:i/>
        </w:rPr>
        <w:t xml:space="preserve">la </w:t>
      </w:r>
      <w:r w:rsidRPr="00897C00">
        <w:rPr>
          <w:i/>
        </w:rPr>
        <w:t xml:space="preserve">ciencia de datos </w:t>
      </w:r>
      <w:r w:rsidR="00D54158">
        <w:rPr>
          <w:i/>
        </w:rPr>
        <w:t>y de la</w:t>
      </w:r>
      <w:r w:rsidRPr="00897C00">
        <w:rPr>
          <w:i/>
        </w:rPr>
        <w:t xml:space="preserve"> inteligencia artificial</w:t>
      </w:r>
      <w:r w:rsidR="00D54158">
        <w:rPr>
          <w:i/>
        </w:rPr>
        <w:t xml:space="preserve"> </w:t>
      </w:r>
      <w:r w:rsidR="009B5309" w:rsidRPr="00CD41B3">
        <w:rPr>
          <w:i/>
        </w:rPr>
        <w:t xml:space="preserve">orientadas a problemáticas </w:t>
      </w:r>
      <w:r w:rsidR="00E25283">
        <w:rPr>
          <w:i/>
        </w:rPr>
        <w:t>complejos</w:t>
      </w:r>
      <w:r w:rsidR="00E67C5C">
        <w:rPr>
          <w:i/>
        </w:rPr>
        <w:t xml:space="preserve"> </w:t>
      </w:r>
      <w:r w:rsidR="00E67C5C" w:rsidRPr="00E67C5C">
        <w:rPr>
          <w:b/>
          <w:bCs/>
          <w:i/>
        </w:rPr>
        <w:t>mediante</w:t>
      </w:r>
      <w:r w:rsidR="00D54158">
        <w:rPr>
          <w:i/>
        </w:rPr>
        <w:t xml:space="preserve"> </w:t>
      </w:r>
      <w:r w:rsidR="00E67C5C">
        <w:rPr>
          <w:i/>
          <w:iCs/>
        </w:rPr>
        <w:t xml:space="preserve">la </w:t>
      </w:r>
      <w:r w:rsidR="00E67C5C" w:rsidRPr="00571440">
        <w:rPr>
          <w:i/>
        </w:rPr>
        <w:t>conexión entre los fundamentos teóricos</w:t>
      </w:r>
      <w:r w:rsidR="00E67C5C">
        <w:rPr>
          <w:i/>
        </w:rPr>
        <w:t>, pensamiento crítico</w:t>
      </w:r>
      <w:r w:rsidR="00E67C5C" w:rsidRPr="00571440">
        <w:rPr>
          <w:i/>
        </w:rPr>
        <w:t xml:space="preserve"> y la resolución práctica de problemas reales </w:t>
      </w:r>
      <w:r w:rsidR="00750121">
        <w:rPr>
          <w:i/>
        </w:rPr>
        <w:t>en un</w:t>
      </w:r>
      <w:r w:rsidR="00E67C5C" w:rsidRPr="00571440">
        <w:rPr>
          <w:i/>
        </w:rPr>
        <w:t xml:space="preserve"> entorno científico</w:t>
      </w:r>
      <w:r w:rsidR="00E67C5C">
        <w:rPr>
          <w:i/>
        </w:rPr>
        <w:t xml:space="preserve"> </w:t>
      </w:r>
      <w:r w:rsidRPr="00897C00">
        <w:rPr>
          <w:b/>
          <w:bCs/>
          <w:i/>
        </w:rPr>
        <w:t>para</w:t>
      </w:r>
      <w:r w:rsidRPr="00897C00">
        <w:rPr>
          <w:i/>
        </w:rPr>
        <w:t xml:space="preserve"> </w:t>
      </w:r>
      <w:r w:rsidR="00D54158" w:rsidRPr="009F35FB">
        <w:rPr>
          <w:i/>
        </w:rPr>
        <w:t>la generación de opiniones técnicas</w:t>
      </w:r>
      <w:r w:rsidR="009B5309">
        <w:rPr>
          <w:i/>
        </w:rPr>
        <w:t xml:space="preserve"> </w:t>
      </w:r>
      <w:r w:rsidR="00D54158" w:rsidRPr="009F35FB">
        <w:rPr>
          <w:i/>
        </w:rPr>
        <w:t>en la toma de decisiones estratégicas ​​en entornos multidisciplinarios y multiculturales</w:t>
      </w:r>
      <w:r w:rsidRPr="00897C00">
        <w:rPr>
          <w:i/>
        </w:rPr>
        <w:t xml:space="preserve"> </w:t>
      </w:r>
      <w:r w:rsidRPr="00D54158">
        <w:rPr>
          <w:b/>
          <w:bCs/>
          <w:i/>
        </w:rPr>
        <w:t>utilizando</w:t>
      </w:r>
      <w:r w:rsidRPr="00897C00">
        <w:rPr>
          <w:i/>
        </w:rPr>
        <w:t xml:space="preserve"> </w:t>
      </w:r>
      <w:r w:rsidR="00D54158">
        <w:rPr>
          <w:i/>
        </w:rPr>
        <w:t xml:space="preserve">un </w:t>
      </w:r>
      <w:r w:rsidRPr="00897C00">
        <w:rPr>
          <w:i/>
        </w:rPr>
        <w:t>lenguaje claro, preciso y adaptado al público objetivo, y asegurando la integridad, trazabilidad y relevancia de la información presentada.</w:t>
      </w:r>
    </w:p>
    <w:p w14:paraId="5EFB093C" w14:textId="79188623" w:rsidR="001F1AB9" w:rsidRDefault="00E26942" w:rsidP="001F1AB9">
      <w:pPr>
        <w:jc w:val="both"/>
        <w:rPr>
          <w:i/>
        </w:rPr>
      </w:pPr>
      <w:r w:rsidRPr="001F1AB9">
        <w:rPr>
          <w:b/>
          <w:bCs/>
          <w:i/>
        </w:rPr>
        <w:t>Desplegar</w:t>
      </w:r>
      <w:r>
        <w:rPr>
          <w:i/>
        </w:rPr>
        <w:t xml:space="preserve"> soluciones computacionales que incorporen </w:t>
      </w:r>
      <w:r w:rsidR="00585E9C">
        <w:rPr>
          <w:i/>
        </w:rPr>
        <w:t>analítica avanzada de grandes volúmenes de dato</w:t>
      </w:r>
      <w:r w:rsidR="001F1AB9">
        <w:rPr>
          <w:i/>
        </w:rPr>
        <w:t>s o modelos</w:t>
      </w:r>
      <w:r w:rsidR="00585E9C">
        <w:rPr>
          <w:i/>
        </w:rPr>
        <w:t xml:space="preserve"> </w:t>
      </w:r>
      <w:r w:rsidR="00EE7452">
        <w:rPr>
          <w:i/>
        </w:rPr>
        <w:t>fundacionales</w:t>
      </w:r>
      <w:r w:rsidR="00585E9C">
        <w:rPr>
          <w:i/>
        </w:rPr>
        <w:t xml:space="preserve"> </w:t>
      </w:r>
      <w:r w:rsidR="001F1AB9" w:rsidRPr="001F1AB9">
        <w:rPr>
          <w:b/>
          <w:bCs/>
          <w:i/>
        </w:rPr>
        <w:t>m</w:t>
      </w:r>
      <w:r w:rsidR="00585E9C" w:rsidRPr="001F1AB9">
        <w:rPr>
          <w:b/>
          <w:bCs/>
          <w:i/>
        </w:rPr>
        <w:t>ediante</w:t>
      </w:r>
      <w:r w:rsidR="001F1AB9">
        <w:rPr>
          <w:i/>
        </w:rPr>
        <w:t xml:space="preserve"> la aplicación de los fundamentos de </w:t>
      </w:r>
      <w:r w:rsidR="001F1AB9" w:rsidRPr="005A65E0">
        <w:rPr>
          <w:i/>
        </w:rPr>
        <w:t>las ciencias de la computación, la estadística inferencial, la matemática aplicada</w:t>
      </w:r>
      <w:r w:rsidR="001F1AB9">
        <w:rPr>
          <w:i/>
        </w:rPr>
        <w:t>,</w:t>
      </w:r>
      <w:r w:rsidR="001F1AB9" w:rsidRPr="005A65E0">
        <w:rPr>
          <w:i/>
        </w:rPr>
        <w:t xml:space="preserve"> la ingeniería de software</w:t>
      </w:r>
      <w:r w:rsidR="001F1AB9">
        <w:rPr>
          <w:i/>
        </w:rPr>
        <w:t xml:space="preserve"> y la gestión de datos </w:t>
      </w:r>
      <w:r w:rsidR="00EE7452" w:rsidRPr="00EE7452">
        <w:rPr>
          <w:b/>
          <w:bCs/>
          <w:i/>
        </w:rPr>
        <w:t>p</w:t>
      </w:r>
      <w:r w:rsidR="00585E9C" w:rsidRPr="00EE7452">
        <w:rPr>
          <w:b/>
          <w:bCs/>
          <w:i/>
        </w:rPr>
        <w:t>ara</w:t>
      </w:r>
      <w:r w:rsidR="00EE7452">
        <w:rPr>
          <w:i/>
        </w:rPr>
        <w:t xml:space="preserve"> la</w:t>
      </w:r>
      <w:r w:rsidR="00EE7452" w:rsidRPr="00EE7452">
        <w:rPr>
          <w:i/>
        </w:rPr>
        <w:t xml:space="preserve"> </w:t>
      </w:r>
      <w:r w:rsidR="00EE7452">
        <w:rPr>
          <w:i/>
        </w:rPr>
        <w:t>resolución</w:t>
      </w:r>
      <w:r w:rsidR="00EE7452" w:rsidRPr="00EE7452">
        <w:rPr>
          <w:i/>
        </w:rPr>
        <w:t xml:space="preserve"> de problemáticas definidas</w:t>
      </w:r>
      <w:r w:rsidR="00EE7452" w:rsidRPr="00EE7452">
        <w:rPr>
          <w:i/>
        </w:rPr>
        <w:t xml:space="preserve"> </w:t>
      </w:r>
      <w:r w:rsidR="00EE7452">
        <w:rPr>
          <w:i/>
        </w:rPr>
        <w:t xml:space="preserve">en equipos </w:t>
      </w:r>
      <w:r w:rsidR="00EE7452" w:rsidRPr="00CD41B3">
        <w:rPr>
          <w:i/>
          <w:iCs/>
        </w:rPr>
        <w:t>multiculturales</w:t>
      </w:r>
      <w:r w:rsidR="00EE7452">
        <w:rPr>
          <w:i/>
          <w:iCs/>
        </w:rPr>
        <w:t xml:space="preserve"> </w:t>
      </w:r>
      <w:r w:rsidR="00EE7452" w:rsidRPr="00EE7452">
        <w:rPr>
          <w:b/>
          <w:bCs/>
          <w:i/>
          <w:iCs/>
        </w:rPr>
        <w:t>a</w:t>
      </w:r>
      <w:r w:rsidR="001F1AB9" w:rsidRPr="00EE7452">
        <w:rPr>
          <w:b/>
          <w:bCs/>
          <w:i/>
        </w:rPr>
        <w:t>plicando</w:t>
      </w:r>
      <w:r w:rsidR="001F1AB9">
        <w:rPr>
          <w:i/>
        </w:rPr>
        <w:t xml:space="preserve"> un</w:t>
      </w:r>
      <w:r w:rsidR="001F1AB9" w:rsidRPr="00CD41B3">
        <w:rPr>
          <w:i/>
        </w:rPr>
        <w:t xml:space="preserve"> enfoque ético y socialmente responsable</w:t>
      </w:r>
      <w:r w:rsidR="001F1AB9">
        <w:rPr>
          <w:i/>
          <w:iCs/>
        </w:rPr>
        <w:t>.</w:t>
      </w:r>
    </w:p>
    <w:p w14:paraId="2D3FA634" w14:textId="5F9E1DE8" w:rsidR="00585E9C" w:rsidRDefault="00585E9C" w:rsidP="00012A4F">
      <w:pPr>
        <w:jc w:val="both"/>
        <w:rPr>
          <w:i/>
        </w:rPr>
      </w:pPr>
    </w:p>
    <w:p w14:paraId="3D35B48B" w14:textId="77777777" w:rsidR="00255599" w:rsidRDefault="00255599" w:rsidP="00012A4F">
      <w:pPr>
        <w:jc w:val="both"/>
        <w:rPr>
          <w:i/>
        </w:rPr>
      </w:pPr>
    </w:p>
    <w:p w14:paraId="67C69C43" w14:textId="094281AE" w:rsidR="003C0DB3" w:rsidRPr="00E75F0C" w:rsidRDefault="003C0DB3" w:rsidP="006D49FD">
      <w:pPr>
        <w:jc w:val="both"/>
        <w:rPr>
          <w:i/>
        </w:rPr>
      </w:pPr>
      <w:r w:rsidRPr="00E75F0C">
        <w:rPr>
          <w:i/>
        </w:rPr>
        <w:br w:type="page"/>
      </w:r>
    </w:p>
    <w:p w14:paraId="60619240" w14:textId="77777777" w:rsidR="00AE3E87" w:rsidRDefault="00000000">
      <w:pPr>
        <w:jc w:val="both"/>
      </w:pPr>
      <w:r>
        <w:lastRenderedPageBreak/>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025CA10F" w14:textId="77777777" w:rsidR="00203AEC" w:rsidRDefault="00203AEC" w:rsidP="001D6904">
      <w:pPr>
        <w:pBdr>
          <w:bottom w:val="single" w:sz="6" w:space="1" w:color="auto"/>
        </w:pBdr>
        <w:spacing w:after="0"/>
        <w:ind w:left="720" w:hanging="720"/>
        <w:jc w:val="both"/>
        <w:rPr>
          <w:i/>
        </w:rPr>
      </w:pPr>
    </w:p>
    <w:p w14:paraId="763E3CE5" w14:textId="77777777" w:rsidR="00524FA8" w:rsidRDefault="00524FA8">
      <w:pPr>
        <w:rPr>
          <w:ins w:id="90" w:author="Allan Roberto Avendano Sudario" w:date="2025-05-16T14:39:00Z" w16du:dateUtc="2025-05-16T19:39:00Z"/>
          <w:i/>
        </w:rPr>
      </w:pPr>
    </w:p>
    <w:p w14:paraId="0F8ED79B" w14:textId="22D7AAD5" w:rsidR="00345156" w:rsidRDefault="00333F1F">
      <w:pPr>
        <w:jc w:val="both"/>
        <w:rPr>
          <w:i/>
        </w:rPr>
        <w:pPrChange w:id="91" w:author="Allan Roberto Avendano Sudario" w:date="2025-05-17T18:06:00Z" w16du:dateUtc="2025-05-17T23:06:00Z">
          <w:pPr/>
        </w:pPrChange>
      </w:pPr>
      <w:ins w:id="92" w:author="Allan Roberto Avendano Sudario" w:date="2025-05-16T14:39:00Z" w16du:dateUtc="2025-05-16T19:39:00Z">
        <w:r>
          <w:rPr>
            <w:i/>
          </w:rPr>
          <w:t>Los gradu</w:t>
        </w:r>
      </w:ins>
      <w:ins w:id="93" w:author="Allan Roberto Avendano Sudario" w:date="2025-05-16T14:40:00Z" w16du:dateUtc="2025-05-16T19:40:00Z">
        <w:r>
          <w:rPr>
            <w:i/>
          </w:rPr>
          <w:t xml:space="preserve">ados de la carrera en Ciencia de Datos e Inteligencia Artificial </w:t>
        </w:r>
      </w:ins>
      <w:ins w:id="94" w:author="Allan Roberto Avendano Sudario" w:date="2025-05-16T14:52:00Z" w16du:dateUtc="2025-05-16T19:52:00Z">
        <w:r w:rsidR="006305F6">
          <w:rPr>
            <w:i/>
          </w:rPr>
          <w:t>podrán desempeñarse</w:t>
        </w:r>
      </w:ins>
      <w:ins w:id="95" w:author="Allan Roberto Avendano Sudario" w:date="2025-05-16T14:53:00Z" w16du:dateUtc="2025-05-16T19:53:00Z">
        <w:r w:rsidR="00345156">
          <w:rPr>
            <w:i/>
          </w:rPr>
          <w:t xml:space="preserve"> en su área de conocimiento; a</w:t>
        </w:r>
      </w:ins>
      <w:ins w:id="96" w:author="Allan Roberto Avendano Sudario" w:date="2025-05-16T14:52:00Z" w16du:dateUtc="2025-05-16T19:52:00Z">
        <w:r w:rsidR="006305F6">
          <w:rPr>
            <w:i/>
          </w:rPr>
          <w:t xml:space="preserve">sí como asumir </w:t>
        </w:r>
        <w:r w:rsidR="006305F6" w:rsidRPr="00333F1F">
          <w:rPr>
            <w:i/>
          </w:rPr>
          <w:t>roles en sectores de rápido</w:t>
        </w:r>
        <w:r w:rsidR="006305F6">
          <w:rPr>
            <w:i/>
          </w:rPr>
          <w:t xml:space="preserve"> </w:t>
        </w:r>
        <w:r w:rsidR="006305F6" w:rsidRPr="00333F1F">
          <w:rPr>
            <w:i/>
          </w:rPr>
          <w:t>crecimiento</w:t>
        </w:r>
      </w:ins>
      <w:ins w:id="97" w:author="Allan Roberto Avendano Sudario" w:date="2025-05-16T14:53:00Z" w16du:dateUtc="2025-05-16T19:53:00Z">
        <w:r w:rsidR="006305F6">
          <w:rPr>
            <w:i/>
          </w:rPr>
          <w:t xml:space="preserve"> y</w:t>
        </w:r>
      </w:ins>
      <w:ins w:id="98" w:author="Allan Roberto Avendano Sudario" w:date="2025-05-16T14:52:00Z" w16du:dateUtc="2025-05-16T19:52:00Z">
        <w:r w:rsidR="006305F6">
          <w:rPr>
            <w:i/>
          </w:rPr>
          <w:t xml:space="preserve"> en </w:t>
        </w:r>
      </w:ins>
      <w:ins w:id="99" w:author="Allan Roberto Avendano Sudario" w:date="2025-05-16T14:51:00Z" w16du:dateUtc="2025-05-16T19:51:00Z">
        <w:r w:rsidR="006305F6">
          <w:rPr>
            <w:i/>
          </w:rPr>
          <w:t>nuevos campos de aplicación profesional</w:t>
        </w:r>
      </w:ins>
      <w:ins w:id="100" w:author="Allan Roberto Avendano Sudario" w:date="2025-05-16T14:53:00Z" w16du:dateUtc="2025-05-16T19:53:00Z">
        <w:r w:rsidR="006305F6">
          <w:rPr>
            <w:i/>
          </w:rPr>
          <w:t xml:space="preserve">, </w:t>
        </w:r>
      </w:ins>
      <w:ins w:id="101" w:author="Allan Roberto Avendano Sudario" w:date="2025-05-17T18:07:00Z" w16du:dateUtc="2025-05-17T23:07:00Z">
        <w:r w:rsidR="004863D7">
          <w:rPr>
            <w:i/>
          </w:rPr>
          <w:t>a partir de</w:t>
        </w:r>
      </w:ins>
      <w:ins w:id="102" w:author="Allan Roberto Avendano Sudario" w:date="2025-05-16T14:53:00Z" w16du:dateUtc="2025-05-16T19:53:00Z">
        <w:r w:rsidR="00345156">
          <w:rPr>
            <w:i/>
          </w:rPr>
          <w:t xml:space="preserve"> las siguiente</w:t>
        </w:r>
      </w:ins>
      <w:ins w:id="103" w:author="Allan Roberto Avendano Sudario" w:date="2025-05-16T14:52:00Z" w16du:dateUtc="2025-05-16T19:52:00Z">
        <w:r w:rsidR="006305F6">
          <w:rPr>
            <w:i/>
          </w:rPr>
          <w:t xml:space="preserve"> </w:t>
        </w:r>
      </w:ins>
      <w:ins w:id="104" w:author="Allan Roberto Avendano Sudario" w:date="2025-05-16T14:51:00Z" w16du:dateUtc="2025-05-16T19:51:00Z">
        <w:r w:rsidR="006305F6">
          <w:rPr>
            <w:i/>
          </w:rPr>
          <w:t>áreas</w:t>
        </w:r>
      </w:ins>
      <w:ins w:id="105" w:author="Allan Roberto Avendano Sudario" w:date="2025-05-16T14:52:00Z" w16du:dateUtc="2025-05-16T19:52:00Z">
        <w:r w:rsidR="006305F6">
          <w:rPr>
            <w:i/>
          </w:rPr>
          <w:t xml:space="preserve"> específicas</w:t>
        </w:r>
      </w:ins>
      <w:ins w:id="106" w:author="Allan Roberto Avendano Sudario" w:date="2025-05-16T14:51:00Z" w16du:dateUtc="2025-05-16T19:51:00Z">
        <w:r w:rsidR="006305F6">
          <w:rPr>
            <w:i/>
          </w:rPr>
          <w:t>:</w:t>
        </w:r>
      </w:ins>
    </w:p>
    <w:p w14:paraId="2BBC9EF2" w14:textId="75D88D60" w:rsidR="00D3620B" w:rsidRPr="00D3620B" w:rsidRDefault="00235CFD">
      <w:pPr>
        <w:rPr>
          <w:b/>
          <w:bCs/>
          <w:i/>
        </w:rPr>
      </w:pPr>
      <w:bookmarkStart w:id="107" w:name="p143"/>
      <w:bookmarkEnd w:id="107"/>
      <w:r>
        <w:rPr>
          <w:b/>
          <w:bCs/>
          <w:i/>
        </w:rPr>
        <w:t>Ciencia</w:t>
      </w:r>
      <w:r w:rsidR="00D3620B" w:rsidRPr="00D3620B">
        <w:rPr>
          <w:b/>
          <w:bCs/>
          <w:i/>
        </w:rPr>
        <w:t xml:space="preserve"> de Datos</w:t>
      </w:r>
    </w:p>
    <w:p w14:paraId="6D56CEE8" w14:textId="41D365E8" w:rsidR="00D3620B" w:rsidRDefault="00D3620B" w:rsidP="0073193B">
      <w:pPr>
        <w:jc w:val="both"/>
        <w:rPr>
          <w:i/>
        </w:rPr>
      </w:pPr>
      <w:r>
        <w:rPr>
          <w:i/>
        </w:rPr>
        <w:t>D</w:t>
      </w:r>
      <w:r w:rsidRPr="00D3620B">
        <w:rPr>
          <w:i/>
        </w:rPr>
        <w:t xml:space="preserve">iseña y aplica técnicas de análisis avanzado </w:t>
      </w:r>
      <w:ins w:id="108" w:author="Allan Roberto Avendano Sudario" w:date="2025-05-17T18:07:00Z" w16du:dateUtc="2025-05-17T23:07:00Z">
        <w:r w:rsidR="0098298C">
          <w:rPr>
            <w:i/>
          </w:rPr>
          <w:t>mediante la</w:t>
        </w:r>
      </w:ins>
      <w:r w:rsidR="0098298C" w:rsidRPr="00D3620B">
        <w:rPr>
          <w:i/>
        </w:rPr>
        <w:t xml:space="preserve"> integra</w:t>
      </w:r>
      <w:ins w:id="109" w:author="Allan Roberto Avendano Sudario" w:date="2025-05-17T18:07:00Z" w16du:dateUtc="2025-05-17T23:07:00Z">
        <w:r w:rsidR="0098298C">
          <w:rPr>
            <w:i/>
          </w:rPr>
          <w:t>ción d</w:t>
        </w:r>
      </w:ins>
      <w:del w:id="110" w:author="Allan Roberto Avendano Sudario" w:date="2025-05-17T18:07:00Z" w16du:dateUtc="2025-05-17T23:07:00Z">
        <w:r w:rsidR="0098298C" w:rsidRPr="00D3620B" w:rsidDel="008572C0">
          <w:rPr>
            <w:i/>
          </w:rPr>
          <w:delText xml:space="preserve"> </w:delText>
        </w:r>
      </w:del>
      <w:r w:rsidR="0098298C" w:rsidRPr="00D3620B">
        <w:rPr>
          <w:i/>
        </w:rPr>
        <w:t>el dominio matemático, la programación y la interpretación contextual de resultados</w:t>
      </w:r>
      <w:r w:rsidR="0098298C">
        <w:rPr>
          <w:i/>
        </w:rPr>
        <w:t xml:space="preserve"> </w:t>
      </w:r>
      <w:r w:rsidRPr="00D3620B">
        <w:rPr>
          <w:i/>
        </w:rPr>
        <w:t xml:space="preserve">para </w:t>
      </w:r>
      <w:del w:id="111" w:author="Allan Roberto Avendano Sudario" w:date="2025-05-18T10:04:00Z" w16du:dateUtc="2025-05-18T15:04:00Z">
        <w:r w:rsidRPr="00D3620B" w:rsidDel="00850BA2">
          <w:rPr>
            <w:i/>
          </w:rPr>
          <w:delText xml:space="preserve">descubrir </w:delText>
        </w:r>
      </w:del>
      <w:ins w:id="112" w:author="Allan Roberto Avendano Sudario" w:date="2025-05-18T10:04:00Z" w16du:dateUtc="2025-05-18T15:04:00Z">
        <w:r w:rsidR="00850BA2">
          <w:rPr>
            <w:i/>
          </w:rPr>
          <w:t>el descubrimiento de</w:t>
        </w:r>
        <w:r w:rsidR="00850BA2" w:rsidRPr="00D3620B">
          <w:rPr>
            <w:i/>
          </w:rPr>
          <w:t xml:space="preserve"> </w:t>
        </w:r>
      </w:ins>
      <w:r w:rsidRPr="00D3620B">
        <w:rPr>
          <w:i/>
        </w:rPr>
        <w:t>patrones, genera</w:t>
      </w:r>
      <w:ins w:id="113" w:author="Allan Roberto Avendano Sudario" w:date="2025-05-18T10:04:00Z" w16du:dateUtc="2025-05-18T15:04:00Z">
        <w:r w:rsidR="00850BA2">
          <w:rPr>
            <w:i/>
          </w:rPr>
          <w:t>ción de</w:t>
        </w:r>
      </w:ins>
      <w:del w:id="114" w:author="Allan Roberto Avendano Sudario" w:date="2025-05-18T10:04:00Z" w16du:dateUtc="2025-05-18T15:04:00Z">
        <w:r w:rsidRPr="00D3620B" w:rsidDel="00850BA2">
          <w:rPr>
            <w:i/>
          </w:rPr>
          <w:delText>r</w:delText>
        </w:r>
      </w:del>
      <w:r w:rsidRPr="00D3620B">
        <w:rPr>
          <w:i/>
        </w:rPr>
        <w:t xml:space="preserve"> conocimiento</w:t>
      </w:r>
      <w:r w:rsidR="0098298C">
        <w:rPr>
          <w:i/>
        </w:rPr>
        <w:t>,</w:t>
      </w:r>
      <w:r w:rsidRPr="00D3620B">
        <w:rPr>
          <w:i/>
        </w:rPr>
        <w:t xml:space="preserve"> formula</w:t>
      </w:r>
      <w:ins w:id="115" w:author="Allan Roberto Avendano Sudario" w:date="2025-05-18T10:04:00Z" w16du:dateUtc="2025-05-18T15:04:00Z">
        <w:r w:rsidR="00850BA2">
          <w:rPr>
            <w:i/>
          </w:rPr>
          <w:t>ción de</w:t>
        </w:r>
      </w:ins>
      <w:del w:id="116" w:author="Allan Roberto Avendano Sudario" w:date="2025-05-18T10:04:00Z" w16du:dateUtc="2025-05-18T15:04:00Z">
        <w:r w:rsidRPr="00D3620B" w:rsidDel="00850BA2">
          <w:rPr>
            <w:i/>
          </w:rPr>
          <w:delText>r</w:delText>
        </w:r>
      </w:del>
      <w:r w:rsidRPr="00D3620B">
        <w:rPr>
          <w:i/>
        </w:rPr>
        <w:t xml:space="preserve"> predicciones a partir de grandes volúmenes de </w:t>
      </w:r>
      <w:del w:id="117" w:author="Allan Roberto Avendano Sudario" w:date="2025-05-17T18:07:00Z" w16du:dateUtc="2025-05-17T23:07:00Z">
        <w:r w:rsidRPr="00D3620B" w:rsidDel="008572C0">
          <w:rPr>
            <w:i/>
          </w:rPr>
          <w:delText>datos. Su trabajo</w:delText>
        </w:r>
      </w:del>
      <w:ins w:id="118" w:author="Allan Roberto Avendano Sudario" w:date="2025-05-17T18:07:00Z" w16du:dateUtc="2025-05-17T23:07:00Z">
        <w:r w:rsidR="008572C0">
          <w:rPr>
            <w:i/>
          </w:rPr>
          <w:t xml:space="preserve">datos </w:t>
        </w:r>
      </w:ins>
      <w:r w:rsidR="0098298C">
        <w:rPr>
          <w:i/>
        </w:rPr>
        <w:t>y en el</w:t>
      </w:r>
      <w:r w:rsidRPr="00D3620B">
        <w:rPr>
          <w:i/>
        </w:rPr>
        <w:t xml:space="preserve"> apoy</w:t>
      </w:r>
      <w:r w:rsidR="0098298C">
        <w:rPr>
          <w:i/>
        </w:rPr>
        <w:t>o para</w:t>
      </w:r>
      <w:r w:rsidRPr="00D3620B">
        <w:rPr>
          <w:i/>
        </w:rPr>
        <w:t xml:space="preserve"> la toma de decisiones en sectores como la salud, la industria, las finanzas o </w:t>
      </w:r>
      <w:r w:rsidR="0098298C">
        <w:rPr>
          <w:i/>
        </w:rPr>
        <w:t>desarrollo urbano</w:t>
      </w:r>
      <w:r w:rsidRPr="00D3620B">
        <w:rPr>
          <w:i/>
        </w:rPr>
        <w:t xml:space="preserve"> </w:t>
      </w:r>
      <w:r w:rsidR="0098298C">
        <w:rPr>
          <w:i/>
        </w:rPr>
        <w:t>sostenible</w:t>
      </w:r>
      <w:r w:rsidR="0073193B">
        <w:rPr>
          <w:i/>
        </w:rPr>
        <w:t>.</w:t>
      </w:r>
    </w:p>
    <w:p w14:paraId="1D8D4D6F" w14:textId="4B2FCCAE" w:rsidR="00D3620B" w:rsidRDefault="00D3620B">
      <w:pPr>
        <w:rPr>
          <w:b/>
          <w:bCs/>
          <w:i/>
        </w:rPr>
      </w:pPr>
      <w:bookmarkStart w:id="119" w:name="p243"/>
      <w:bookmarkEnd w:id="119"/>
      <w:r w:rsidRPr="00D3620B">
        <w:rPr>
          <w:b/>
          <w:bCs/>
          <w:i/>
        </w:rPr>
        <w:t>Ingenier</w:t>
      </w:r>
      <w:r w:rsidR="00235CFD">
        <w:rPr>
          <w:b/>
          <w:bCs/>
          <w:i/>
        </w:rPr>
        <w:t>ía</w:t>
      </w:r>
      <w:r w:rsidRPr="00D3620B">
        <w:rPr>
          <w:b/>
          <w:bCs/>
          <w:i/>
        </w:rPr>
        <w:t xml:space="preserve"> de Datos</w:t>
      </w:r>
    </w:p>
    <w:p w14:paraId="3E4A0917" w14:textId="296EA128" w:rsidR="00D3620B" w:rsidRPr="004919BC" w:rsidRDefault="004919BC" w:rsidP="004919BC">
      <w:pPr>
        <w:jc w:val="both"/>
        <w:rPr>
          <w:i/>
        </w:rPr>
      </w:pPr>
      <w:r w:rsidRPr="004919BC">
        <w:rPr>
          <w:i/>
        </w:rPr>
        <w:t>Diseñ</w:t>
      </w:r>
      <w:r w:rsidR="00485F35">
        <w:rPr>
          <w:i/>
        </w:rPr>
        <w:t>a</w:t>
      </w:r>
      <w:r w:rsidRPr="004919BC">
        <w:rPr>
          <w:i/>
        </w:rPr>
        <w:t>, implementa y optimiza infraestructuras de gestión de datos, asegurando su adquisición, procesamiento, almacenamiento y acceso eficiente</w:t>
      </w:r>
      <w:del w:id="120" w:author="Allan Roberto Avendano Sudario" w:date="2025-05-17T18:08:00Z" w16du:dateUtc="2025-05-17T23:08:00Z">
        <w:r w:rsidRPr="004919BC" w:rsidDel="008572C0">
          <w:rPr>
            <w:i/>
          </w:rPr>
          <w:delText xml:space="preserve">. </w:delText>
        </w:r>
      </w:del>
      <w:ins w:id="121" w:author="Allan Roberto Avendano Sudario" w:date="2025-05-17T18:08:00Z" w16du:dateUtc="2025-05-17T23:08:00Z">
        <w:r w:rsidR="008572C0">
          <w:rPr>
            <w:i/>
          </w:rPr>
          <w:t xml:space="preserve"> a partir del</w:t>
        </w:r>
      </w:ins>
      <w:ins w:id="122" w:author="Allan Roberto Avendano Sudario" w:date="2025-05-16T14:14:00Z" w16du:dateUtc="2025-05-16T19:14:00Z">
        <w:r w:rsidR="000F364A">
          <w:rPr>
            <w:i/>
          </w:rPr>
          <w:t xml:space="preserve"> </w:t>
        </w:r>
      </w:ins>
      <w:del w:id="123" w:author="Allan Roberto Avendano Sudario" w:date="2025-05-16T14:14:00Z" w16du:dateUtc="2025-05-16T19:14:00Z">
        <w:r w:rsidRPr="004919BC" w:rsidDel="000F364A">
          <w:rPr>
            <w:i/>
          </w:rPr>
          <w:delText xml:space="preserve">Domina </w:delText>
        </w:r>
      </w:del>
      <w:ins w:id="124" w:author="Allan Roberto Avendano Sudario" w:date="2025-05-16T14:14:00Z" w16du:dateUtc="2025-05-16T19:14:00Z">
        <w:r w:rsidR="000F364A">
          <w:rPr>
            <w:i/>
          </w:rPr>
          <w:t>d</w:t>
        </w:r>
        <w:r w:rsidR="000F364A" w:rsidRPr="004919BC">
          <w:rPr>
            <w:i/>
          </w:rPr>
          <w:t>omin</w:t>
        </w:r>
      </w:ins>
      <w:ins w:id="125" w:author="Allan Roberto Avendano Sudario" w:date="2025-05-17T18:08:00Z" w16du:dateUtc="2025-05-17T23:08:00Z">
        <w:r w:rsidR="008572C0">
          <w:rPr>
            <w:i/>
          </w:rPr>
          <w:t>io de</w:t>
        </w:r>
      </w:ins>
      <w:ins w:id="126" w:author="Allan Roberto Avendano Sudario" w:date="2025-05-16T14:14:00Z" w16du:dateUtc="2025-05-16T19:14:00Z">
        <w:r w:rsidR="000F364A" w:rsidRPr="004919BC">
          <w:rPr>
            <w:i/>
          </w:rPr>
          <w:t xml:space="preserve"> </w:t>
        </w:r>
      </w:ins>
      <w:r w:rsidRPr="004919BC">
        <w:rPr>
          <w:i/>
        </w:rPr>
        <w:t>herramientas de bases de datos, sistemas distribuidos, pipelines de datos y arquitecturas en la nube</w:t>
      </w:r>
      <w:r w:rsidR="00C06498">
        <w:rPr>
          <w:i/>
        </w:rPr>
        <w:t xml:space="preserve"> mediante la</w:t>
      </w:r>
      <w:r w:rsidRPr="004919BC">
        <w:rPr>
          <w:i/>
        </w:rPr>
        <w:t xml:space="preserve"> </w:t>
      </w:r>
      <w:r w:rsidR="00C06498">
        <w:rPr>
          <w:i/>
        </w:rPr>
        <w:t xml:space="preserve">habilitación de </w:t>
      </w:r>
      <w:r w:rsidRPr="004919BC">
        <w:rPr>
          <w:i/>
        </w:rPr>
        <w:t>entornos robustos para la ciencia de datos, la inteligencia artificial y la analítica avanzada​</w:t>
      </w:r>
      <w:ins w:id="127" w:author="Allan Roberto Avendano Sudario" w:date="2025-05-17T18:11:00Z" w16du:dateUtc="2025-05-17T23:11:00Z">
        <w:r w:rsidR="006F273B">
          <w:rPr>
            <w:i/>
          </w:rPr>
          <w:t xml:space="preserve"> </w:t>
        </w:r>
      </w:ins>
      <w:ins w:id="128" w:author="Allan Roberto Avendano Sudario" w:date="2025-05-17T18:14:00Z" w16du:dateUtc="2025-05-17T23:14:00Z">
        <w:r w:rsidR="00126B84">
          <w:rPr>
            <w:i/>
          </w:rPr>
          <w:t xml:space="preserve">en </w:t>
        </w:r>
      </w:ins>
      <w:ins w:id="129" w:author="Allan Roberto Avendano Sudario" w:date="2025-05-17T18:11:00Z" w16du:dateUtc="2025-05-17T23:11:00Z">
        <w:r w:rsidR="006F273B">
          <w:rPr>
            <w:i/>
          </w:rPr>
          <w:t>la automatización inteligente</w:t>
        </w:r>
      </w:ins>
      <w:r>
        <w:rPr>
          <w:i/>
        </w:rPr>
        <w:t>.</w:t>
      </w:r>
    </w:p>
    <w:p w14:paraId="5332B536" w14:textId="4E6686F3" w:rsidR="00D3620B" w:rsidRPr="001D6904" w:rsidRDefault="00D3620B">
      <w:pPr>
        <w:rPr>
          <w:b/>
          <w:bCs/>
          <w:i/>
        </w:rPr>
      </w:pPr>
      <w:bookmarkStart w:id="130" w:name="p343"/>
      <w:bookmarkEnd w:id="130"/>
      <w:r w:rsidRPr="001D6904">
        <w:rPr>
          <w:b/>
          <w:bCs/>
          <w:i/>
        </w:rPr>
        <w:t>Ingenier</w:t>
      </w:r>
      <w:r w:rsidR="00235CFD">
        <w:rPr>
          <w:b/>
          <w:bCs/>
          <w:i/>
        </w:rPr>
        <w:t>ía</w:t>
      </w:r>
      <w:r w:rsidRPr="001D6904">
        <w:rPr>
          <w:b/>
          <w:bCs/>
          <w:i/>
        </w:rPr>
        <w:t xml:space="preserve"> en Machine Learning </w:t>
      </w:r>
    </w:p>
    <w:p w14:paraId="78FF3742" w14:textId="7EBC1681" w:rsidR="00C06498" w:rsidRDefault="004919BC" w:rsidP="00C06498">
      <w:pPr>
        <w:jc w:val="both"/>
        <w:rPr>
          <w:i/>
        </w:rPr>
      </w:pPr>
      <w:r>
        <w:rPr>
          <w:i/>
        </w:rPr>
        <w:t>Diseña</w:t>
      </w:r>
      <w:r w:rsidRPr="004919BC">
        <w:rPr>
          <w:i/>
        </w:rPr>
        <w:t>, implementa y despliega modelos de aprendizaje automático</w:t>
      </w:r>
      <w:r w:rsidR="00C06498">
        <w:rPr>
          <w:i/>
        </w:rPr>
        <w:t xml:space="preserve"> para la </w:t>
      </w:r>
      <w:ins w:id="131" w:author="Allan Roberto Avendano Sudario" w:date="2025-05-17T18:11:00Z" w16du:dateUtc="2025-05-17T23:11:00Z">
        <w:r w:rsidR="00C06498">
          <w:rPr>
            <w:i/>
          </w:rPr>
          <w:t>analítica de grandes volúmenes de datos</w:t>
        </w:r>
      </w:ins>
      <w:r w:rsidRPr="004919BC">
        <w:rPr>
          <w:i/>
        </w:rPr>
        <w:t xml:space="preserve"> </w:t>
      </w:r>
      <w:r w:rsidR="00C06498">
        <w:rPr>
          <w:i/>
        </w:rPr>
        <w:t xml:space="preserve">mediante </w:t>
      </w:r>
      <w:ins w:id="132" w:author="Allan Roberto Avendano Sudario" w:date="2025-05-17T18:09:00Z" w16du:dateUtc="2025-05-17T23:09:00Z">
        <w:r w:rsidR="00C06498">
          <w:rPr>
            <w:i/>
          </w:rPr>
          <w:t>la</w:t>
        </w:r>
        <w:r w:rsidR="00C06498" w:rsidRPr="004919BC">
          <w:rPr>
            <w:i/>
          </w:rPr>
          <w:t xml:space="preserve"> </w:t>
        </w:r>
      </w:ins>
      <w:r w:rsidR="00C06498" w:rsidRPr="004919BC">
        <w:rPr>
          <w:i/>
        </w:rPr>
        <w:t>constru</w:t>
      </w:r>
      <w:ins w:id="133" w:author="Allan Roberto Avendano Sudario" w:date="2025-05-17T18:09:00Z" w16du:dateUtc="2025-05-17T23:09:00Z">
        <w:r w:rsidR="00C06498">
          <w:rPr>
            <w:i/>
          </w:rPr>
          <w:t>cción de</w:t>
        </w:r>
      </w:ins>
      <w:del w:id="134" w:author="Allan Roberto Avendano Sudario" w:date="2025-05-17T18:09:00Z" w16du:dateUtc="2025-05-17T23:09:00Z">
        <w:r w:rsidR="00C06498" w:rsidRPr="004919BC" w:rsidDel="005A5708">
          <w:rPr>
            <w:i/>
          </w:rPr>
          <w:delText>ir</w:delText>
        </w:r>
      </w:del>
      <w:r w:rsidR="00C06498" w:rsidRPr="004919BC">
        <w:rPr>
          <w:i/>
        </w:rPr>
        <w:t xml:space="preserve"> sistemas inteligentes robustos y escalables</w:t>
      </w:r>
      <w:r w:rsidR="00C06498">
        <w:rPr>
          <w:i/>
        </w:rPr>
        <w:t xml:space="preserve"> </w:t>
      </w:r>
      <w:r w:rsidRPr="004919BC">
        <w:rPr>
          <w:i/>
        </w:rPr>
        <w:t xml:space="preserve">para </w:t>
      </w:r>
      <w:del w:id="135" w:author="Allan Roberto Avendano Sudario" w:date="2025-05-17T18:08:00Z" w16du:dateUtc="2025-05-17T23:08:00Z">
        <w:r w:rsidRPr="004919BC" w:rsidDel="005A5708">
          <w:rPr>
            <w:i/>
          </w:rPr>
          <w:delText xml:space="preserve">resolver </w:delText>
        </w:r>
      </w:del>
      <w:ins w:id="136" w:author="Allan Roberto Avendano Sudario" w:date="2025-05-17T18:08:00Z" w16du:dateUtc="2025-05-17T23:08:00Z">
        <w:r w:rsidR="005A5708">
          <w:rPr>
            <w:i/>
          </w:rPr>
          <w:t>la resolución de</w:t>
        </w:r>
        <w:r w:rsidR="005A5708" w:rsidRPr="004919BC">
          <w:rPr>
            <w:i/>
          </w:rPr>
          <w:t xml:space="preserve"> </w:t>
        </w:r>
      </w:ins>
      <w:r w:rsidRPr="004919BC">
        <w:rPr>
          <w:i/>
        </w:rPr>
        <w:t>problemas específicos, como clasificación, predicción, recomendación o detección de anomalía</w:t>
      </w:r>
      <w:ins w:id="137" w:author="Allan Roberto Avendano Sudario" w:date="2025-05-17T18:08:00Z" w16du:dateUtc="2025-05-17T23:08:00Z">
        <w:r w:rsidR="005A5708">
          <w:rPr>
            <w:i/>
          </w:rPr>
          <w:t>s a par</w:t>
        </w:r>
      </w:ins>
      <w:ins w:id="138" w:author="Allan Roberto Avendano Sudario" w:date="2025-05-17T18:09:00Z" w16du:dateUtc="2025-05-17T23:09:00Z">
        <w:r w:rsidR="005A5708">
          <w:rPr>
            <w:i/>
          </w:rPr>
          <w:t xml:space="preserve">tir del del desarrollo de </w:t>
        </w:r>
      </w:ins>
      <w:del w:id="139" w:author="Allan Roberto Avendano Sudario" w:date="2025-05-17T18:08:00Z" w16du:dateUtc="2025-05-17T23:08:00Z">
        <w:r w:rsidRPr="004919BC" w:rsidDel="005A5708">
          <w:rPr>
            <w:i/>
          </w:rPr>
          <w:delText xml:space="preserve">s. Combina </w:delText>
        </w:r>
      </w:del>
      <w:r w:rsidRPr="004919BC">
        <w:rPr>
          <w:i/>
        </w:rPr>
        <w:t>habilidades de programación, optimización de modelos, ingeniería de características y validación experimental</w:t>
      </w:r>
      <w:r w:rsidR="00C06498">
        <w:rPr>
          <w:i/>
        </w:rPr>
        <w:t>.</w:t>
      </w:r>
    </w:p>
    <w:p w14:paraId="367DFFF4" w14:textId="21A64AF2" w:rsidR="004919BC" w:rsidRPr="001D6904" w:rsidRDefault="00D3620B">
      <w:pPr>
        <w:rPr>
          <w:b/>
          <w:bCs/>
          <w:i/>
        </w:rPr>
      </w:pPr>
      <w:bookmarkStart w:id="140" w:name="p443"/>
      <w:bookmarkEnd w:id="140"/>
      <w:r w:rsidRPr="001D6904">
        <w:rPr>
          <w:b/>
          <w:bCs/>
          <w:i/>
        </w:rPr>
        <w:t>Desarroll</w:t>
      </w:r>
      <w:r w:rsidR="00235CFD">
        <w:rPr>
          <w:b/>
          <w:bCs/>
          <w:i/>
        </w:rPr>
        <w:t>o</w:t>
      </w:r>
      <w:r w:rsidRPr="001D6904">
        <w:rPr>
          <w:b/>
          <w:bCs/>
          <w:i/>
        </w:rPr>
        <w:t xml:space="preserve"> de aplicaciones basadas en datos</w:t>
      </w:r>
      <w:r w:rsidR="003D7167">
        <w:rPr>
          <w:b/>
          <w:bCs/>
          <w:i/>
        </w:rPr>
        <w:t xml:space="preserve"> y algoritmos inteligentes</w:t>
      </w:r>
    </w:p>
    <w:p w14:paraId="40B0F39F" w14:textId="746AAADE" w:rsidR="003F33E4" w:rsidRDefault="00611BFF" w:rsidP="009E2878">
      <w:pPr>
        <w:jc w:val="both"/>
        <w:rPr>
          <w:i/>
        </w:rPr>
      </w:pPr>
      <w:r>
        <w:rPr>
          <w:i/>
        </w:rPr>
        <w:t>C</w:t>
      </w:r>
      <w:r w:rsidRPr="00611BFF">
        <w:rPr>
          <w:i/>
        </w:rPr>
        <w:t>rea soluciones tecnológicas que integran analítica de datos, visualización interactiva e inteligencia artificial en productos o servicios digitales</w:t>
      </w:r>
      <w:del w:id="141" w:author="Allan Roberto Avendano Sudario" w:date="2025-05-17T18:09:00Z" w16du:dateUtc="2025-05-17T23:09:00Z">
        <w:r w:rsidRPr="00611BFF" w:rsidDel="009C4A0D">
          <w:rPr>
            <w:i/>
          </w:rPr>
          <w:delText xml:space="preserve">. </w:delText>
        </w:r>
      </w:del>
      <w:del w:id="142" w:author="Allan Roberto Avendano Sudario" w:date="2025-05-16T14:14:00Z" w16du:dateUtc="2025-05-16T19:14:00Z">
        <w:r w:rsidRPr="00611BFF" w:rsidDel="00A8286B">
          <w:rPr>
            <w:i/>
          </w:rPr>
          <w:delText>Ut</w:delText>
        </w:r>
      </w:del>
      <w:ins w:id="143" w:author="Allan Roberto Avendano Sudario" w:date="2025-05-17T18:09:00Z" w16du:dateUtc="2025-05-17T23:09:00Z">
        <w:r w:rsidR="009C4A0D">
          <w:rPr>
            <w:i/>
          </w:rPr>
          <w:t xml:space="preserve"> mediante el diseño </w:t>
        </w:r>
      </w:ins>
      <w:del w:id="144" w:author="Allan Roberto Avendano Sudario" w:date="2025-05-16T14:14:00Z" w16du:dateUtc="2025-05-16T19:14:00Z">
        <w:r w:rsidRPr="00611BFF" w:rsidDel="00A8286B">
          <w:rPr>
            <w:i/>
          </w:rPr>
          <w:delText xml:space="preserve">iliza </w:delText>
        </w:r>
      </w:del>
      <w:ins w:id="145" w:author="Allan Roberto Avendano Sudario" w:date="2025-05-16T14:14:00Z" w16du:dateUtc="2025-05-16T19:14:00Z">
        <w:r w:rsidR="00A8286B">
          <w:rPr>
            <w:i/>
          </w:rPr>
          <w:t>e implementa</w:t>
        </w:r>
      </w:ins>
      <w:ins w:id="146" w:author="Allan Roberto Avendano Sudario" w:date="2025-05-17T18:09:00Z" w16du:dateUtc="2025-05-17T23:09:00Z">
        <w:r w:rsidR="009C4A0D">
          <w:rPr>
            <w:i/>
          </w:rPr>
          <w:t>ción</w:t>
        </w:r>
      </w:ins>
      <w:ins w:id="147" w:author="Allan Roberto Avendano Sudario" w:date="2025-05-17T18:10:00Z" w16du:dateUtc="2025-05-17T23:10:00Z">
        <w:r w:rsidR="009C4A0D">
          <w:rPr>
            <w:i/>
          </w:rPr>
          <w:t xml:space="preserve"> de</w:t>
        </w:r>
      </w:ins>
      <w:ins w:id="148" w:author="Allan Roberto Avendano Sudario" w:date="2025-05-16T14:14:00Z" w16du:dateUtc="2025-05-16T19:14:00Z">
        <w:r w:rsidR="00A8286B" w:rsidRPr="00611BFF">
          <w:rPr>
            <w:i/>
          </w:rPr>
          <w:t xml:space="preserve"> </w:t>
        </w:r>
      </w:ins>
      <w:r w:rsidRPr="00611BFF">
        <w:rPr>
          <w:i/>
        </w:rPr>
        <w:t xml:space="preserve">APIs, frameworks de desarrollo web y móvil, y técnicas de integración de modelos predictivos </w:t>
      </w:r>
      <w:del w:id="149" w:author="Allan Roberto Avendano Sudario" w:date="2025-05-17T18:10:00Z" w16du:dateUtc="2025-05-17T23:10:00Z">
        <w:r w:rsidRPr="00611BFF" w:rsidDel="009C4A0D">
          <w:rPr>
            <w:i/>
          </w:rPr>
          <w:delText xml:space="preserve">para transformar </w:delText>
        </w:r>
      </w:del>
      <w:ins w:id="150" w:author="Allan Roberto Avendano Sudario" w:date="2025-05-17T18:10:00Z" w16du:dateUtc="2025-05-17T23:10:00Z">
        <w:r w:rsidR="009C4A0D">
          <w:rPr>
            <w:i/>
          </w:rPr>
          <w:t xml:space="preserve">en la transformación de </w:t>
        </w:r>
      </w:ins>
      <w:r w:rsidRPr="00611BFF">
        <w:rPr>
          <w:i/>
        </w:rPr>
        <w:t>datos en aplicaciones accesibles, funcionales y centradas en el usuario final​</w:t>
      </w:r>
      <w:ins w:id="151" w:author="Allan Roberto Avendano Sudario" w:date="2025-05-17T18:10:00Z" w16du:dateUtc="2025-05-17T23:10:00Z">
        <w:r w:rsidR="009E2878">
          <w:rPr>
            <w:i/>
          </w:rPr>
          <w:t xml:space="preserve"> en nuevos campos de aplicación profesional como</w:t>
        </w:r>
      </w:ins>
      <w:del w:id="152" w:author="Allan Roberto Avendano Sudario" w:date="2025-05-17T18:10:00Z" w16du:dateUtc="2025-05-17T23:10:00Z">
        <w:r w:rsidR="008E46EC" w:rsidDel="009E2878">
          <w:rPr>
            <w:i/>
          </w:rPr>
          <w:delText>.</w:delText>
        </w:r>
      </w:del>
      <w:ins w:id="153" w:author="Allan Roberto Avendano Sudario" w:date="2025-05-16T14:49:00Z" w16du:dateUtc="2025-05-16T19:49:00Z">
        <w:r w:rsidR="00B05E70">
          <w:rPr>
            <w:i/>
          </w:rPr>
          <w:t xml:space="preserve"> </w:t>
        </w:r>
      </w:ins>
      <w:ins w:id="154" w:author="Allan Roberto Avendano Sudario" w:date="2025-05-16T14:36:00Z" w16du:dateUtc="2025-05-16T19:36:00Z">
        <w:r w:rsidR="00333F1F" w:rsidRPr="00333F1F">
          <w:rPr>
            <w:i/>
            <w:rPrChange w:id="155" w:author="Allan Roberto Avendano Sudario" w:date="2025-05-16T14:36:00Z" w16du:dateUtc="2025-05-16T19:36:00Z">
              <w:rPr>
                <w:i/>
                <w:highlight w:val="yellow"/>
              </w:rPr>
            </w:rPrChange>
          </w:rPr>
          <w:t>inteligencia artificial generativa (GenAI)</w:t>
        </w:r>
      </w:ins>
      <w:ins w:id="156" w:author="Allan Roberto Avendano Sudario" w:date="2025-05-17T18:11:00Z" w16du:dateUtc="2025-05-17T23:11:00Z">
        <w:r w:rsidR="001872E7">
          <w:rPr>
            <w:i/>
          </w:rPr>
          <w:t xml:space="preserve">. </w:t>
        </w:r>
      </w:ins>
      <w:r w:rsidR="003F33E4">
        <w:rPr>
          <w:i/>
        </w:rPr>
        <w:br w:type="page"/>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157" w:name="_heading=h.kkh7ijybjdxn" w:colFirst="0" w:colLast="0"/>
            <w:bookmarkEnd w:id="157"/>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1163F43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r w:rsidR="00620F28">
              <w:rPr>
                <w:color w:val="000000"/>
              </w:rPr>
              <w:t xml:space="preserve"> </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5F58B6D0" w:rsidR="00AE3E87" w:rsidRDefault="00A73716">
            <w:pPr>
              <w:widowControl w:val="0"/>
              <w:pBdr>
                <w:top w:val="nil"/>
                <w:left w:val="nil"/>
                <w:bottom w:val="nil"/>
                <w:right w:val="nil"/>
                <w:between w:val="nil"/>
              </w:pBdr>
              <w:spacing w:before="98" w:after="0" w:line="240" w:lineRule="auto"/>
              <w:ind w:left="85"/>
              <w:rPr>
                <w:color w:val="000000"/>
              </w:rPr>
            </w:pPr>
            <w:hyperlink w:anchor="p141" w:history="1">
              <w:r w:rsidRPr="00A73716">
                <w:rPr>
                  <w:rStyle w:val="Hipervnculo"/>
                </w:rPr>
                <w:t>Sí</w:t>
              </w:r>
            </w:hyperlink>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20ABBDE" w:rsidR="00AE3E87" w:rsidRDefault="00B371CD">
            <w:pPr>
              <w:widowControl w:val="0"/>
              <w:pBdr>
                <w:top w:val="nil"/>
                <w:left w:val="nil"/>
                <w:bottom w:val="nil"/>
                <w:right w:val="nil"/>
                <w:between w:val="nil"/>
              </w:pBdr>
              <w:spacing w:before="98" w:after="0" w:line="240" w:lineRule="auto"/>
              <w:ind w:left="86"/>
              <w:rPr>
                <w:color w:val="000000"/>
              </w:rPr>
            </w:pPr>
            <w:hyperlink w:anchor="p142" w:history="1">
              <w:r w:rsidRPr="00B371CD">
                <w:rPr>
                  <w:rStyle w:val="Hipervnculo"/>
                </w:rPr>
                <w:t>Sí</w:t>
              </w:r>
            </w:hyperlink>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40591501" w:rsidR="00AE3E87" w:rsidRDefault="00CA126D">
            <w:pPr>
              <w:widowControl w:val="0"/>
              <w:pBdr>
                <w:top w:val="nil"/>
                <w:left w:val="nil"/>
                <w:bottom w:val="nil"/>
                <w:right w:val="nil"/>
                <w:between w:val="nil"/>
              </w:pBdr>
              <w:spacing w:before="98" w:after="0" w:line="240" w:lineRule="auto"/>
              <w:ind w:left="87"/>
              <w:rPr>
                <w:color w:val="000000"/>
              </w:rPr>
            </w:pPr>
            <w:hyperlink w:anchor="p143" w:history="1">
              <w:r w:rsidRPr="00CA126D">
                <w:rPr>
                  <w:rStyle w:val="Hipervnculo"/>
                </w:rPr>
                <w:t>Sí</w:t>
              </w:r>
            </w:hyperlink>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6B7F8EEC" w:rsidR="00AE3E87" w:rsidRDefault="00A73716">
            <w:pPr>
              <w:widowControl w:val="0"/>
              <w:pBdr>
                <w:top w:val="nil"/>
                <w:left w:val="nil"/>
                <w:bottom w:val="nil"/>
                <w:right w:val="nil"/>
                <w:between w:val="nil"/>
              </w:pBdr>
              <w:spacing w:before="113" w:after="0" w:line="240" w:lineRule="auto"/>
              <w:ind w:left="85"/>
              <w:rPr>
                <w:color w:val="000000"/>
              </w:rPr>
            </w:pPr>
            <w:hyperlink w:anchor="p341" w:history="1">
              <w:r w:rsidRPr="00A73716">
                <w:rPr>
                  <w:rStyle w:val="Hipervnculo"/>
                </w:rPr>
                <w:t>Sí</w:t>
              </w:r>
            </w:hyperlink>
            <w:r w:rsidRPr="005470AC">
              <w:rPr>
                <w:noProof/>
                <w:color w:val="000000"/>
              </w:rPr>
              <mc:AlternateContent>
                <mc:Choice Requires="wpg">
                  <w:drawing>
                    <wp:anchor distT="0" distB="0" distL="0" distR="0" simplePos="0" relativeHeight="251665408" behindDoc="1" locked="0" layoutInCell="1" hidden="0" allowOverlap="1" wp14:anchorId="5307B467" wp14:editId="39559FA5">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4977C0E" w:rsidR="00AE3E87" w:rsidRDefault="00B371CD">
            <w:pPr>
              <w:widowControl w:val="0"/>
              <w:pBdr>
                <w:top w:val="nil"/>
                <w:left w:val="nil"/>
                <w:bottom w:val="nil"/>
                <w:right w:val="nil"/>
                <w:between w:val="nil"/>
              </w:pBdr>
              <w:spacing w:before="113" w:after="0" w:line="240" w:lineRule="auto"/>
              <w:ind w:left="86"/>
              <w:rPr>
                <w:color w:val="000000"/>
              </w:rPr>
            </w:pPr>
            <w:hyperlink w:anchor="p442" w:history="1">
              <w:r w:rsidRPr="00B371CD">
                <w:rPr>
                  <w:rStyle w:val="Hipervnculo"/>
                </w:rPr>
                <w:t>Sí</w:t>
              </w:r>
            </w:hyperlink>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5D6CC34B" w:rsidR="00AE3E87" w:rsidRDefault="00CA126D">
            <w:pPr>
              <w:widowControl w:val="0"/>
              <w:pBdr>
                <w:top w:val="nil"/>
                <w:left w:val="nil"/>
                <w:bottom w:val="nil"/>
                <w:right w:val="nil"/>
                <w:between w:val="nil"/>
              </w:pBdr>
              <w:spacing w:before="113" w:after="0" w:line="240" w:lineRule="auto"/>
              <w:ind w:left="87"/>
              <w:rPr>
                <w:color w:val="000000"/>
              </w:rPr>
            </w:pPr>
            <w:hyperlink w:anchor="p343" w:history="1">
              <w:r w:rsidRPr="00CA126D">
                <w:rPr>
                  <w:rStyle w:val="Hipervnculo"/>
                </w:rPr>
                <w:t>Sí</w:t>
              </w:r>
            </w:hyperlink>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68B315DD" w:rsidR="00AE3E87" w:rsidRDefault="00A73716">
            <w:pPr>
              <w:widowControl w:val="0"/>
              <w:pBdr>
                <w:top w:val="nil"/>
                <w:left w:val="nil"/>
                <w:bottom w:val="nil"/>
                <w:right w:val="nil"/>
                <w:between w:val="nil"/>
              </w:pBdr>
              <w:spacing w:before="63" w:after="0" w:line="240" w:lineRule="auto"/>
              <w:ind w:left="84"/>
              <w:rPr>
                <w:color w:val="000000"/>
              </w:rPr>
            </w:pPr>
            <w:hyperlink w:anchor="p441" w:history="1">
              <w:r w:rsidRPr="00A73716">
                <w:rPr>
                  <w:rStyle w:val="Hipervnculo"/>
                </w:rPr>
                <w:t>Sí</w:t>
              </w:r>
            </w:hyperlink>
            <w:r>
              <w:rPr>
                <w:noProof/>
              </w:rPr>
              <mc:AlternateContent>
                <mc:Choice Requires="wpg">
                  <w:drawing>
                    <wp:anchor distT="0" distB="0" distL="0" distR="0" simplePos="0" relativeHeight="251671552" behindDoc="1" locked="0" layoutInCell="1" hidden="0" allowOverlap="1" wp14:anchorId="05623BEC" wp14:editId="24DA3E0E">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B08134B" w:rsidR="00AE3E87" w:rsidRDefault="00A7131B">
            <w:pPr>
              <w:widowControl w:val="0"/>
              <w:pBdr>
                <w:top w:val="nil"/>
                <w:left w:val="nil"/>
                <w:bottom w:val="nil"/>
                <w:right w:val="nil"/>
                <w:between w:val="nil"/>
              </w:pBdr>
              <w:spacing w:before="48" w:after="0" w:line="240" w:lineRule="auto"/>
              <w:ind w:left="85"/>
              <w:rPr>
                <w:color w:val="000000"/>
              </w:rPr>
            </w:pPr>
            <w:hyperlink w:anchor="p242" w:history="1">
              <w:r w:rsidRPr="00A7131B">
                <w:rPr>
                  <w:rStyle w:val="Hipervnculo"/>
                </w:rPr>
                <w:t>Sí</w:t>
              </w:r>
            </w:hyperlink>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03152CFB" w:rsidR="00AE3E87" w:rsidRDefault="00CA126D">
            <w:pPr>
              <w:widowControl w:val="0"/>
              <w:pBdr>
                <w:top w:val="nil"/>
                <w:left w:val="nil"/>
                <w:bottom w:val="nil"/>
                <w:right w:val="nil"/>
                <w:between w:val="nil"/>
              </w:pBdr>
              <w:spacing w:before="63" w:after="0" w:line="240" w:lineRule="auto"/>
              <w:ind w:left="86"/>
              <w:rPr>
                <w:color w:val="000000"/>
              </w:rPr>
            </w:pPr>
            <w:hyperlink w:anchor="p443" w:history="1">
              <w:r w:rsidRPr="00CA126D">
                <w:rPr>
                  <w:rStyle w:val="Hipervnculo"/>
                </w:rPr>
                <w:t>Sí</w:t>
              </w:r>
            </w:hyperlink>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5F72C9F3" w:rsidR="00AE3E87" w:rsidRDefault="00A73716">
            <w:pPr>
              <w:widowControl w:val="0"/>
              <w:pBdr>
                <w:top w:val="nil"/>
                <w:left w:val="nil"/>
                <w:bottom w:val="nil"/>
                <w:right w:val="nil"/>
                <w:between w:val="nil"/>
              </w:pBdr>
              <w:tabs>
                <w:tab w:val="left" w:pos="765"/>
              </w:tabs>
              <w:spacing w:before="227" w:after="0" w:line="240" w:lineRule="auto"/>
              <w:ind w:left="84"/>
              <w:rPr>
                <w:color w:val="000000"/>
              </w:rPr>
            </w:pPr>
            <w:hyperlink w:anchor="p241" w:history="1">
              <w:r w:rsidRPr="00A73716">
                <w:rPr>
                  <w:rStyle w:val="Hipervnculo"/>
                </w:rPr>
                <w:t>Sí</w:t>
              </w:r>
            </w:hyperlink>
            <w:r w:rsidR="00867F9F">
              <w:rPr>
                <w:color w:val="000000"/>
              </w:rPr>
              <w:t xml:space="preserve"> X</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41A00DDD" w:rsidR="00AE3E87" w:rsidRDefault="00A7131B">
            <w:pPr>
              <w:widowControl w:val="0"/>
              <w:pBdr>
                <w:top w:val="nil"/>
                <w:left w:val="nil"/>
                <w:bottom w:val="nil"/>
                <w:right w:val="nil"/>
                <w:between w:val="nil"/>
              </w:pBdr>
              <w:tabs>
                <w:tab w:val="left" w:pos="766"/>
              </w:tabs>
              <w:spacing w:before="227" w:after="0" w:line="240" w:lineRule="auto"/>
              <w:ind w:left="85"/>
              <w:rPr>
                <w:color w:val="000000"/>
              </w:rPr>
            </w:pPr>
            <w:hyperlink w:anchor="p342" w:history="1">
              <w:r w:rsidRPr="00A7131B">
                <w:rPr>
                  <w:rStyle w:val="Hipervnculo"/>
                </w:rPr>
                <w:t>Sí</w:t>
              </w:r>
            </w:hyperlink>
            <w:r>
              <w:rPr>
                <w:color w:val="000000"/>
              </w:rPr>
              <w:t xml:space="preserve"> X</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5345A39F" w:rsidR="00AE3E87" w:rsidRDefault="00CA126D">
            <w:pPr>
              <w:widowControl w:val="0"/>
              <w:pBdr>
                <w:top w:val="nil"/>
                <w:left w:val="nil"/>
                <w:bottom w:val="nil"/>
                <w:right w:val="nil"/>
                <w:between w:val="nil"/>
              </w:pBdr>
              <w:tabs>
                <w:tab w:val="left" w:pos="768"/>
              </w:tabs>
              <w:spacing w:before="227" w:after="0" w:line="240" w:lineRule="auto"/>
              <w:ind w:left="87"/>
              <w:rPr>
                <w:color w:val="000000"/>
              </w:rPr>
            </w:pPr>
            <w:hyperlink w:anchor="p443" w:history="1">
              <w:r w:rsidRPr="00CA126D">
                <w:rPr>
                  <w:rStyle w:val="Hipervnculo"/>
                </w:rPr>
                <w:t>Sí</w:t>
              </w:r>
            </w:hyperlink>
            <w:r w:rsidR="00D10138">
              <w:rPr>
                <w:color w:val="000000"/>
              </w:rPr>
              <w:t xml:space="preserve"> X</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¿Incluye ámbitos en de-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59BB3182" w:rsidR="00AE3E87" w:rsidRDefault="00A73716">
            <w:pPr>
              <w:widowControl w:val="0"/>
              <w:pBdr>
                <w:top w:val="nil"/>
                <w:left w:val="nil"/>
                <w:bottom w:val="nil"/>
                <w:right w:val="nil"/>
                <w:between w:val="nil"/>
              </w:pBdr>
              <w:spacing w:before="178" w:after="0" w:line="240" w:lineRule="auto"/>
              <w:ind w:left="84"/>
              <w:rPr>
                <w:color w:val="000000"/>
              </w:rPr>
            </w:pPr>
            <w:hyperlink w:anchor="p241" w:history="1">
              <w:r w:rsidRPr="00A73716">
                <w:rPr>
                  <w:rStyle w:val="Hipervnculo"/>
                </w:rPr>
                <w:t>Sí</w:t>
              </w:r>
            </w:hyperlink>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9002C90" w:rsidR="00AE3E87" w:rsidRDefault="00A7131B">
            <w:pPr>
              <w:widowControl w:val="0"/>
              <w:pBdr>
                <w:top w:val="nil"/>
                <w:left w:val="nil"/>
                <w:bottom w:val="nil"/>
                <w:right w:val="nil"/>
                <w:between w:val="nil"/>
              </w:pBdr>
              <w:spacing w:before="63" w:after="0" w:line="240" w:lineRule="auto"/>
              <w:ind w:left="85"/>
              <w:rPr>
                <w:color w:val="000000"/>
              </w:rPr>
            </w:pPr>
            <w:hyperlink w:anchor="p342" w:history="1">
              <w:r w:rsidRPr="00A7131B">
                <w:rPr>
                  <w:rStyle w:val="Hipervnculo"/>
                </w:rPr>
                <w:t>Sí</w:t>
              </w:r>
            </w:hyperlink>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89480A4" w:rsidR="00AE3E87" w:rsidRDefault="00CA126D">
            <w:pPr>
              <w:widowControl w:val="0"/>
              <w:pBdr>
                <w:top w:val="nil"/>
                <w:left w:val="nil"/>
                <w:bottom w:val="nil"/>
                <w:right w:val="nil"/>
                <w:between w:val="nil"/>
              </w:pBdr>
              <w:spacing w:before="48" w:after="0" w:line="240" w:lineRule="auto"/>
              <w:ind w:left="86"/>
              <w:rPr>
                <w:color w:val="000000"/>
              </w:rPr>
            </w:pPr>
            <w:hyperlink w:anchor="p443" w:history="1">
              <w:r w:rsidRPr="00CA126D">
                <w:rPr>
                  <w:rStyle w:val="Hipervnculo"/>
                </w:rPr>
                <w:t>Sí</w:t>
              </w:r>
            </w:hyperlink>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3233309A" w:rsidR="00AE3E87" w:rsidRDefault="00A73716">
            <w:pPr>
              <w:widowControl w:val="0"/>
              <w:pBdr>
                <w:top w:val="nil"/>
                <w:left w:val="nil"/>
                <w:bottom w:val="nil"/>
                <w:right w:val="nil"/>
                <w:between w:val="nil"/>
              </w:pBdr>
              <w:spacing w:before="55" w:after="0" w:line="240" w:lineRule="auto"/>
              <w:ind w:left="84"/>
              <w:rPr>
                <w:color w:val="000000"/>
              </w:rPr>
            </w:pPr>
            <w:hyperlink w:anchor="p241" w:history="1">
              <w:r w:rsidRPr="00A73716">
                <w:rPr>
                  <w:rStyle w:val="Hipervnculo"/>
                </w:rPr>
                <w:t>Sí</w:t>
              </w:r>
            </w:hyperlink>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C8D3B44" w:rsidR="00AE3E87" w:rsidRDefault="00A7131B">
            <w:pPr>
              <w:widowControl w:val="0"/>
              <w:pBdr>
                <w:top w:val="nil"/>
                <w:left w:val="nil"/>
                <w:bottom w:val="nil"/>
                <w:right w:val="nil"/>
                <w:between w:val="nil"/>
              </w:pBdr>
              <w:spacing w:before="170" w:after="0" w:line="240" w:lineRule="auto"/>
              <w:ind w:left="85"/>
              <w:rPr>
                <w:color w:val="000000"/>
              </w:rPr>
            </w:pPr>
            <w:hyperlink w:anchor="p442" w:history="1">
              <w:r w:rsidRPr="00A7131B">
                <w:rPr>
                  <w:rStyle w:val="Hipervnculo"/>
                </w:rPr>
                <w:t>Sí</w:t>
              </w:r>
            </w:hyperlink>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1CB9237" w:rsidR="00AE3E87" w:rsidRDefault="00CA126D">
            <w:pPr>
              <w:widowControl w:val="0"/>
              <w:pBdr>
                <w:top w:val="nil"/>
                <w:left w:val="nil"/>
                <w:bottom w:val="nil"/>
                <w:right w:val="nil"/>
                <w:between w:val="nil"/>
              </w:pBdr>
              <w:spacing w:before="55" w:after="0" w:line="240" w:lineRule="auto"/>
              <w:ind w:left="86"/>
              <w:rPr>
                <w:color w:val="000000"/>
              </w:rPr>
            </w:pPr>
            <w:hyperlink w:anchor="p243" w:history="1">
              <w:r w:rsidRPr="00CA126D">
                <w:rPr>
                  <w:rStyle w:val="Hipervnculo"/>
                </w:rPr>
                <w:t>Sí</w:t>
              </w:r>
            </w:hyperlink>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409D33B1" w:rsidR="00AE3E87" w:rsidRDefault="004742DB">
            <w:pPr>
              <w:widowControl w:val="0"/>
              <w:pBdr>
                <w:top w:val="nil"/>
                <w:left w:val="nil"/>
                <w:bottom w:val="nil"/>
                <w:right w:val="nil"/>
                <w:between w:val="nil"/>
              </w:pBdr>
              <w:tabs>
                <w:tab w:val="left" w:pos="764"/>
              </w:tabs>
              <w:spacing w:after="0" w:line="240" w:lineRule="auto"/>
              <w:ind w:left="84"/>
              <w:rPr>
                <w:color w:val="000000"/>
              </w:rPr>
            </w:pPr>
            <w:hyperlink w:anchor="p441"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40A6372B" w:rsidR="00AE3E87" w:rsidRDefault="004742DB">
            <w:pPr>
              <w:widowControl w:val="0"/>
              <w:pBdr>
                <w:top w:val="nil"/>
                <w:left w:val="nil"/>
                <w:bottom w:val="nil"/>
                <w:right w:val="nil"/>
                <w:between w:val="nil"/>
              </w:pBdr>
              <w:tabs>
                <w:tab w:val="left" w:pos="765"/>
              </w:tabs>
              <w:spacing w:before="228" w:after="0" w:line="240" w:lineRule="auto"/>
              <w:ind w:left="85"/>
              <w:rPr>
                <w:color w:val="000000"/>
              </w:rPr>
            </w:pPr>
            <w:hyperlink w:anchor="p442"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5ACD805A" w:rsidR="00AE3E87" w:rsidRDefault="004742DB">
            <w:pPr>
              <w:widowControl w:val="0"/>
              <w:pBdr>
                <w:top w:val="nil"/>
                <w:left w:val="nil"/>
                <w:bottom w:val="nil"/>
                <w:right w:val="nil"/>
                <w:between w:val="nil"/>
              </w:pBdr>
              <w:tabs>
                <w:tab w:val="left" w:pos="766"/>
              </w:tabs>
              <w:spacing w:before="228" w:after="0" w:line="240" w:lineRule="auto"/>
              <w:ind w:left="86"/>
              <w:rPr>
                <w:color w:val="000000"/>
              </w:rPr>
            </w:pPr>
            <w:hyperlink w:anchor="p343"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CA126D" w:rsidRDefault="008403D5">
          <w:pPr>
            <w:pStyle w:val="Ttulo1"/>
            <w:rPr>
              <w:rFonts w:ascii="Times New Roman" w:eastAsia="Times New Roman" w:hAnsi="Times New Roman" w:cs="Times New Roman"/>
              <w:bCs w:val="0"/>
              <w:color w:val="auto"/>
              <w:sz w:val="26"/>
              <w:szCs w:val="26"/>
              <w:lang w:val="en-US"/>
            </w:rPr>
          </w:pPr>
          <w:r w:rsidRPr="00CA126D">
            <w:rPr>
              <w:rFonts w:ascii="Times New Roman" w:eastAsia="Times New Roman" w:hAnsi="Times New Roman" w:cs="Times New Roman"/>
              <w:bCs w:val="0"/>
              <w:color w:val="auto"/>
              <w:sz w:val="26"/>
              <w:szCs w:val="26"/>
              <w:lang w:val="en-US"/>
            </w:rPr>
            <w:t>Referencias</w:t>
          </w:r>
        </w:p>
        <w:sdt>
          <w:sdtPr>
            <w:id w:val="-573587230"/>
            <w:bibliography/>
          </w:sdtPr>
          <w:sdtContent>
            <w:p w14:paraId="71774F92" w14:textId="77777777" w:rsidR="004742DB" w:rsidRDefault="008403D5" w:rsidP="004742DB">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4742DB">
                <w:rPr>
                  <w:noProof/>
                  <w:lang w:val="en-US"/>
                </w:rPr>
                <w:t xml:space="preserve">ABET. (2025). </w:t>
              </w:r>
              <w:r w:rsidR="004742DB">
                <w:rPr>
                  <w:i/>
                  <w:iCs/>
                  <w:noProof/>
                  <w:lang w:val="en-US"/>
                </w:rPr>
                <w:t>Criteria for Accrediting Computing Programs, 2025 – 2026</w:t>
              </w:r>
              <w:r w:rsidR="004742DB">
                <w:rPr>
                  <w:noProof/>
                  <w:lang w:val="en-US"/>
                </w:rPr>
                <w:t>. Retrieved from Criteria For Accrediting computing Programs: https://www.abet.org/accreditation/accreditation-criteria/criteria-for-accrediting-computing-programs-2025-2026/</w:t>
              </w:r>
            </w:p>
            <w:p w14:paraId="093477FF" w14:textId="77777777" w:rsidR="004742DB" w:rsidRDefault="004742DB" w:rsidP="004742DB">
              <w:pPr>
                <w:pStyle w:val="Bibliografa"/>
                <w:ind w:left="720" w:hanging="720"/>
                <w:rPr>
                  <w:noProof/>
                  <w:lang w:val="en-US"/>
                </w:rPr>
              </w:pPr>
              <w:r>
                <w:rPr>
                  <w:noProof/>
                  <w:lang w:val="en-US"/>
                </w:rPr>
                <w:t xml:space="preserve">ACM, D. S. (2021). </w:t>
              </w:r>
              <w:r>
                <w:rPr>
                  <w:i/>
                  <w:iCs/>
                  <w:noProof/>
                  <w:lang w:val="en-US"/>
                </w:rPr>
                <w:t>Computing competencies for undergraduate data science curricula.</w:t>
              </w:r>
              <w:r>
                <w:rPr>
                  <w:noProof/>
                  <w:lang w:val="en-US"/>
                </w:rPr>
                <w:t xml:space="preserve"> New York, NY, USA: Association for Computing Machinery - ACM.</w:t>
              </w:r>
            </w:p>
            <w:p w14:paraId="3CEC311A" w14:textId="77777777" w:rsidR="004742DB" w:rsidRDefault="004742DB" w:rsidP="004742DB">
              <w:pPr>
                <w:pStyle w:val="Bibliografa"/>
                <w:ind w:left="720" w:hanging="720"/>
                <w:rPr>
                  <w:noProof/>
                  <w:lang w:val="en-US"/>
                </w:rPr>
              </w:pPr>
              <w:r>
                <w:rPr>
                  <w:noProof/>
                  <w:lang w:val="en-US"/>
                </w:rPr>
                <w:t xml:space="preserve">AI Index, S. C. (2025). </w:t>
              </w:r>
              <w:r>
                <w:rPr>
                  <w:i/>
                  <w:iCs/>
                  <w:noProof/>
                  <w:lang w:val="en-US"/>
                </w:rPr>
                <w:t>The AI Index 2025, Institute for Human-Centered AI.</w:t>
              </w:r>
              <w:r>
                <w:rPr>
                  <w:noProof/>
                  <w:lang w:val="en-US"/>
                </w:rPr>
                <w:t xml:space="preserve"> Stanford CA: Stanford University.</w:t>
              </w:r>
            </w:p>
            <w:p w14:paraId="4C248684" w14:textId="77777777" w:rsidR="004742DB" w:rsidRDefault="004742DB" w:rsidP="004742DB">
              <w:pPr>
                <w:pStyle w:val="Bibliografa"/>
                <w:ind w:left="720" w:hanging="720"/>
                <w:rPr>
                  <w:noProof/>
                  <w:lang w:val="en-US"/>
                </w:rPr>
              </w:pPr>
              <w:r>
                <w:rPr>
                  <w:noProof/>
                  <w:lang w:val="en-US"/>
                </w:rPr>
                <w:t xml:space="preserve">Assur, N. (2025, Abril 10). </w:t>
              </w:r>
              <w:r>
                <w:rPr>
                  <w:i/>
                  <w:iCs/>
                  <w:noProof/>
                  <w:lang w:val="en-US"/>
                </w:rPr>
                <w:t>The data-driven enterprise of 2025</w:t>
              </w:r>
              <w:r>
                <w:rPr>
                  <w:noProof/>
                  <w:lang w:val="en-US"/>
                </w:rPr>
                <w:t>. Retrieved from QuantumBlack AI: https://www.mckinsey.com/capabilities/quantumblack/our-insights/the-data-driven-enterprise-of-2025</w:t>
              </w:r>
            </w:p>
            <w:p w14:paraId="30494827" w14:textId="77777777" w:rsidR="004742DB" w:rsidRDefault="004742DB" w:rsidP="004742DB">
              <w:pPr>
                <w:pStyle w:val="Bibliografa"/>
                <w:ind w:left="720" w:hanging="720"/>
                <w:rPr>
                  <w:noProof/>
                  <w:lang w:val="en-US"/>
                </w:rPr>
              </w:pPr>
              <w:r>
                <w:rPr>
                  <w:noProof/>
                  <w:lang w:val="en-US"/>
                </w:rPr>
                <w:t>Bishop, C. M. (2006). Pattern Recognition and Machine Learning. . Retrieved from https://link.springer.com/book/10.1007/978-0-387-45528-0</w:t>
              </w:r>
            </w:p>
            <w:p w14:paraId="0661BD9D" w14:textId="77777777" w:rsidR="004742DB" w:rsidRDefault="004742DB" w:rsidP="004742DB">
              <w:pPr>
                <w:pStyle w:val="Bibliografa"/>
                <w:ind w:left="720" w:hanging="720"/>
                <w:rPr>
                  <w:noProof/>
                  <w:lang w:val="en-US"/>
                </w:rPr>
              </w:pPr>
              <w:r>
                <w:rPr>
                  <w:noProof/>
                  <w:lang w:val="en-US"/>
                </w:rPr>
                <w:t xml:space="preserve">Castillo José Luis, M. C. (2025). Systematic review of Machine Learning and Deep Learning approaches in Mexico: challenges and opportunities. </w:t>
              </w:r>
              <w:r>
                <w:rPr>
                  <w:i/>
                  <w:iCs/>
                  <w:noProof/>
                  <w:lang w:val="en-US"/>
                </w:rPr>
                <w:t>Frontiers in Artificial Intelligence., 7</w:t>
              </w:r>
              <w:r>
                <w:rPr>
                  <w:noProof/>
                  <w:lang w:val="en-US"/>
                </w:rPr>
                <w:t>. doi:10.3389/frai.2024.1479855</w:t>
              </w:r>
            </w:p>
            <w:p w14:paraId="6EB3E169" w14:textId="77777777" w:rsidR="004742DB" w:rsidRDefault="004742DB" w:rsidP="004742DB">
              <w:pPr>
                <w:pStyle w:val="Bibliografa"/>
                <w:ind w:left="720" w:hanging="720"/>
                <w:rPr>
                  <w:noProof/>
                  <w:lang w:val="en-US"/>
                </w:rPr>
              </w:pPr>
              <w:r>
                <w:rPr>
                  <w:noProof/>
                  <w:lang w:val="en-US"/>
                </w:rPr>
                <w:t>Cui, Z. a. (2025). The Effects of Generative AI on High-Skilled Work: Evidence from Three Field Experiments with Software Developers.</w:t>
              </w:r>
            </w:p>
            <w:p w14:paraId="05DB6DE3" w14:textId="77777777" w:rsidR="004742DB" w:rsidRDefault="004742DB" w:rsidP="004742DB">
              <w:pPr>
                <w:pStyle w:val="Bibliografa"/>
                <w:ind w:left="720" w:hanging="720"/>
                <w:rPr>
                  <w:noProof/>
                  <w:lang w:val="en-US"/>
                </w:rPr>
              </w:pPr>
              <w:r>
                <w:rPr>
                  <w:noProof/>
                  <w:lang w:val="en-US"/>
                </w:rPr>
                <w:t xml:space="preserve">Dhar, V. (2013). Data science and prediction. </w:t>
              </w:r>
              <w:r>
                <w:rPr>
                  <w:i/>
                  <w:iCs/>
                  <w:noProof/>
                  <w:lang w:val="en-US"/>
                </w:rPr>
                <w:t>Communications of the ACM</w:t>
              </w:r>
              <w:r>
                <w:rPr>
                  <w:noProof/>
                  <w:lang w:val="en-US"/>
                </w:rPr>
                <w:t>, 64–73. doi:https://doi.org/10.1145/2500499</w:t>
              </w:r>
            </w:p>
            <w:p w14:paraId="4E1350F1" w14:textId="77777777" w:rsidR="004742DB" w:rsidRPr="004742DB" w:rsidRDefault="004742DB" w:rsidP="004742DB">
              <w:pPr>
                <w:pStyle w:val="Bibliografa"/>
                <w:ind w:left="720" w:hanging="720"/>
                <w:rPr>
                  <w:noProof/>
                </w:rPr>
              </w:pPr>
              <w:r>
                <w:rPr>
                  <w:noProof/>
                  <w:lang w:val="en-US"/>
                </w:rPr>
                <w:t xml:space="preserve">Domingos, P. (2018, Febrero 13). The Master Algorithm: How the Quest for the Ultimate Learning Machine Will Remake Our World. </w:t>
              </w:r>
              <w:r w:rsidRPr="004742DB">
                <w:rPr>
                  <w:i/>
                  <w:iCs/>
                  <w:noProof/>
                </w:rPr>
                <w:t>Basic Books</w:t>
              </w:r>
              <w:r w:rsidRPr="004742DB">
                <w:rPr>
                  <w:noProof/>
                </w:rPr>
                <w:t>, p. 352.</w:t>
              </w:r>
            </w:p>
            <w:p w14:paraId="5614FF39" w14:textId="77777777" w:rsidR="004742DB" w:rsidRPr="004742DB" w:rsidRDefault="004742DB" w:rsidP="004742DB">
              <w:pPr>
                <w:pStyle w:val="Bibliografa"/>
                <w:ind w:left="720" w:hanging="720"/>
                <w:rPr>
                  <w:noProof/>
                </w:rPr>
              </w:pPr>
              <w:r w:rsidRPr="004742DB">
                <w:rPr>
                  <w:noProof/>
                </w:rPr>
                <w:t>Estrategia y Gestión CIA. LTDA. y Gerencia de Planificación Estratégica. (2024). Plan Estratégico de Desarrollo Institucional 2024 - 2027. Guayaquil, Guayas, Ecuador. Retrieved from https://planificacion.espol.edu.ec/sites/default/files/PEDI_2024-2027_informe.pdf</w:t>
              </w:r>
            </w:p>
            <w:p w14:paraId="7E900718" w14:textId="77777777" w:rsidR="004742DB" w:rsidRDefault="004742DB" w:rsidP="004742DB">
              <w:pPr>
                <w:pStyle w:val="Bibliografa"/>
                <w:ind w:left="720" w:hanging="720"/>
                <w:rPr>
                  <w:noProof/>
                  <w:lang w:val="en-US"/>
                </w:rPr>
              </w:pPr>
              <w:r>
                <w:rPr>
                  <w:noProof/>
                  <w:lang w:val="en-US"/>
                </w:rPr>
                <w:t xml:space="preserve">Kumar, A. N. (2023). </w:t>
              </w:r>
              <w:r>
                <w:rPr>
                  <w:i/>
                  <w:iCs/>
                  <w:noProof/>
                  <w:lang w:val="en-US"/>
                </w:rPr>
                <w:t>Computer Science Curricula 2023.</w:t>
              </w:r>
              <w:r>
                <w:rPr>
                  <w:noProof/>
                  <w:lang w:val="en-US"/>
                </w:rPr>
                <w:t xml:space="preserve"> New York, NY, USA: Association for Computing Machinery.</w:t>
              </w:r>
            </w:p>
            <w:p w14:paraId="766D184E" w14:textId="77777777" w:rsidR="004742DB" w:rsidRDefault="004742DB" w:rsidP="004742DB">
              <w:pPr>
                <w:pStyle w:val="Bibliografa"/>
                <w:ind w:left="720" w:hanging="720"/>
                <w:rPr>
                  <w:noProof/>
                  <w:lang w:val="en-US"/>
                </w:rPr>
              </w:pPr>
              <w:r>
                <w:rPr>
                  <w:noProof/>
                  <w:lang w:val="en-US"/>
                </w:rPr>
                <w:lastRenderedPageBreak/>
                <w:t>McCarthy, J. M. (1956). A proposal for the Dartmouth summer research project on artificial intelligence. Retrieved from https://www-formal.stanford.edu/jmc/history/dartmouth/dartmouth.html</w:t>
              </w:r>
            </w:p>
            <w:p w14:paraId="524A5A73" w14:textId="77777777" w:rsidR="004742DB" w:rsidRPr="004742DB" w:rsidRDefault="004742DB" w:rsidP="004742DB">
              <w:pPr>
                <w:pStyle w:val="Bibliografa"/>
                <w:ind w:left="720" w:hanging="720"/>
                <w:rPr>
                  <w:noProof/>
                </w:rPr>
              </w:pPr>
              <w:r w:rsidRPr="004742DB">
                <w:rPr>
                  <w:noProof/>
                </w:rPr>
                <w:t>Ministerio de Educación del Ecuador. (n.d.). Agenda Educativa Digital. (M. d. Educación, Ed.) Quito, Pichincha, Ecuador. Retrieved from https://recursos.educacion.gob.ec/wp-content/uploads/2022/02/Agenda-Educativa-Digital-2021-2025.pdf</w:t>
              </w:r>
            </w:p>
            <w:p w14:paraId="097CE032" w14:textId="77777777" w:rsidR="004742DB" w:rsidRPr="004742DB" w:rsidRDefault="004742DB" w:rsidP="004742DB">
              <w:pPr>
                <w:pStyle w:val="Bibliografa"/>
                <w:ind w:left="720" w:hanging="720"/>
                <w:rPr>
                  <w:noProof/>
                </w:rPr>
              </w:pPr>
              <w:r w:rsidRPr="004742DB">
                <w:rPr>
                  <w:noProof/>
                </w:rPr>
                <w:t>Ministerio de Telecomunicaciones y de la Sociedad de la Información. (2021, Septiembre). PLAN DE TRANSFORMACIÓN DIGITAL. Retrieved from https://observatorioecuadordigital.mintel.gob.ec/wp-content/uploads/2022/11/Plan-de-Transformacion-Digital_-Linea-Base-EcoSistema-Digital-09_2021.pdf</w:t>
              </w:r>
            </w:p>
            <w:p w14:paraId="16B19FA7" w14:textId="77777777" w:rsidR="004742DB" w:rsidRDefault="004742DB" w:rsidP="004742DB">
              <w:pPr>
                <w:pStyle w:val="Bibliografa"/>
                <w:ind w:left="720" w:hanging="720"/>
                <w:rPr>
                  <w:noProof/>
                  <w:lang w:val="en-US"/>
                </w:rPr>
              </w:pPr>
              <w:r>
                <w:rPr>
                  <w:noProof/>
                  <w:lang w:val="en-US"/>
                </w:rPr>
                <w:t xml:space="preserve">Mitchell, M. (2019). </w:t>
              </w:r>
              <w:r>
                <w:rPr>
                  <w:i/>
                  <w:iCs/>
                  <w:noProof/>
                  <w:lang w:val="en-US"/>
                </w:rPr>
                <w:t>Artificial Intelligence: A Guide for Thinking Humans.</w:t>
              </w:r>
              <w:r>
                <w:rPr>
                  <w:noProof/>
                  <w:lang w:val="en-US"/>
                </w:rPr>
                <w:t xml:space="preserve"> </w:t>
              </w:r>
            </w:p>
            <w:p w14:paraId="37469A11" w14:textId="77777777" w:rsidR="004742DB" w:rsidRDefault="004742DB" w:rsidP="004742DB">
              <w:pPr>
                <w:pStyle w:val="Bibliografa"/>
                <w:ind w:left="720" w:hanging="720"/>
                <w:rPr>
                  <w:noProof/>
                  <w:lang w:val="en-US"/>
                </w:rPr>
              </w:pPr>
              <w:r w:rsidRPr="004742DB">
                <w:rPr>
                  <w:noProof/>
                </w:rPr>
                <w:t xml:space="preserve">Modelo Educativo - ESPOL. (2021). Modelo Educativo ESPOL. </w:t>
              </w:r>
              <w:r>
                <w:rPr>
                  <w:noProof/>
                  <w:lang w:val="en-US"/>
                </w:rPr>
                <w:t>Retrieved from https://www.cti.espol.edu.ec/sites/default/files/docs_pdf/Modelo%20educativo%20y%20pedag%C3%B3gico%20de%20ESPOL.pdf</w:t>
              </w:r>
            </w:p>
            <w:p w14:paraId="2A915432" w14:textId="77777777" w:rsidR="004742DB" w:rsidRPr="004742DB" w:rsidRDefault="004742DB" w:rsidP="004742DB">
              <w:pPr>
                <w:pStyle w:val="Bibliografa"/>
                <w:ind w:left="720" w:hanging="720"/>
                <w:rPr>
                  <w:noProof/>
                </w:rPr>
              </w:pPr>
              <w:r w:rsidRPr="004742DB">
                <w:rPr>
                  <w:noProof/>
                </w:rPr>
                <w:t xml:space="preserve">ONU, N. U. (2024, Abril 13). </w:t>
              </w:r>
              <w:r w:rsidRPr="004742DB">
                <w:rPr>
                  <w:i/>
                  <w:iCs/>
                  <w:noProof/>
                </w:rPr>
                <w:t>Objetivos y metas de desarrollo sostenible</w:t>
              </w:r>
              <w:r w:rsidRPr="004742DB">
                <w:rPr>
                  <w:noProof/>
                </w:rPr>
                <w:t>. Retrieved from Objetivos y metas de desarrollo sostenible - Desarrollo Sostenible.: https://www.un.org/sustainabledevelopment/es/objetivos-de-desarrollo-sostenible/</w:t>
              </w:r>
            </w:p>
            <w:p w14:paraId="2457C9B9" w14:textId="77777777" w:rsidR="004742DB" w:rsidRDefault="004742DB" w:rsidP="004742DB">
              <w:pPr>
                <w:pStyle w:val="Bibliografa"/>
                <w:ind w:left="720" w:hanging="720"/>
                <w:rPr>
                  <w:noProof/>
                  <w:lang w:val="en-US"/>
                </w:rPr>
              </w:pPr>
              <w:r>
                <w:rPr>
                  <w:noProof/>
                  <w:lang w:val="en-US"/>
                </w:rPr>
                <w:t xml:space="preserve">Prince, M. &amp;. (2006). Inductive teaching and learning methods: Definitions, comparisons, and research bases. </w:t>
              </w:r>
              <w:r>
                <w:rPr>
                  <w:i/>
                  <w:iCs/>
                  <w:noProof/>
                  <w:lang w:val="en-US"/>
                </w:rPr>
                <w:t>Journal of Engineering Education, 95(2)</w:t>
              </w:r>
              <w:r>
                <w:rPr>
                  <w:noProof/>
                  <w:lang w:val="en-US"/>
                </w:rPr>
                <w:t xml:space="preserve">, 123–138. doi:https://doi.org/10.1002/j.2168-9830.2006.tb00884.x </w:t>
              </w:r>
            </w:p>
            <w:p w14:paraId="56E28397" w14:textId="77777777" w:rsidR="004742DB" w:rsidRDefault="004742DB" w:rsidP="004742DB">
              <w:pPr>
                <w:pStyle w:val="Bibliografa"/>
                <w:ind w:left="720" w:hanging="720"/>
                <w:rPr>
                  <w:noProof/>
                  <w:lang w:val="en-US"/>
                </w:rPr>
              </w:pPr>
              <w:r>
                <w:rPr>
                  <w:noProof/>
                  <w:lang w:val="en-US"/>
                </w:rPr>
                <w:t xml:space="preserve">Rani, P. (2020). A Comprehensive Survey of Artificial Intelligence (AI): Principles, Techniques, and Applications. </w:t>
              </w:r>
              <w:r>
                <w:rPr>
                  <w:i/>
                  <w:iCs/>
                  <w:noProof/>
                  <w:lang w:val="en-US"/>
                </w:rPr>
                <w:t>Turkish Journal of Computer and Mathematics Education (TURCOMAT)</w:t>
              </w:r>
              <w:r>
                <w:rPr>
                  <w:noProof/>
                  <w:lang w:val="en-US"/>
                </w:rPr>
                <w:t>, pp. 1990 - 2000.</w:t>
              </w:r>
            </w:p>
            <w:p w14:paraId="4ADF1956" w14:textId="77777777" w:rsidR="004742DB" w:rsidRDefault="004742DB" w:rsidP="004742DB">
              <w:pPr>
                <w:pStyle w:val="Bibliografa"/>
                <w:ind w:left="720" w:hanging="720"/>
                <w:rPr>
                  <w:noProof/>
                  <w:lang w:val="en-US"/>
                </w:rPr>
              </w:pPr>
              <w:r>
                <w:rPr>
                  <w:noProof/>
                  <w:lang w:val="en-US"/>
                </w:rPr>
                <w:t xml:space="preserve">Rawas, S. (2024). AI: the future of humanity. </w:t>
              </w:r>
              <w:r>
                <w:rPr>
                  <w:i/>
                  <w:iCs/>
                  <w:noProof/>
                  <w:lang w:val="en-US"/>
                </w:rPr>
                <w:t>Discov Artif Intell 4, 25</w:t>
              </w:r>
              <w:r>
                <w:rPr>
                  <w:noProof/>
                  <w:lang w:val="en-US"/>
                </w:rPr>
                <w:t>. doi:https://doi.org/10.1007/s44163-024-00118-3</w:t>
              </w:r>
            </w:p>
            <w:p w14:paraId="6BDBDE24" w14:textId="77777777" w:rsidR="004742DB" w:rsidRDefault="004742DB" w:rsidP="004742DB">
              <w:pPr>
                <w:pStyle w:val="Bibliografa"/>
                <w:ind w:left="720" w:hanging="720"/>
                <w:rPr>
                  <w:noProof/>
                  <w:lang w:val="en-US"/>
                </w:rPr>
              </w:pPr>
              <w:r>
                <w:rPr>
                  <w:noProof/>
                  <w:lang w:val="en-US"/>
                </w:rPr>
                <w:t xml:space="preserve">Rosenblatt, F. (1958). The Perceptron: A Probabilistic Model for Information Storage and Organization in the Brain. </w:t>
              </w:r>
              <w:r>
                <w:rPr>
                  <w:i/>
                  <w:iCs/>
                  <w:noProof/>
                  <w:lang w:val="en-US"/>
                </w:rPr>
                <w:t>Psychological Review</w:t>
              </w:r>
              <w:r>
                <w:rPr>
                  <w:noProof/>
                  <w:lang w:val="en-US"/>
                </w:rPr>
                <w:t>, 386–408. doi:https://doi.org/10.1037/h0042519</w:t>
              </w:r>
            </w:p>
            <w:p w14:paraId="6CE60C7A" w14:textId="77777777" w:rsidR="004742DB" w:rsidRDefault="004742DB" w:rsidP="004742DB">
              <w:pPr>
                <w:pStyle w:val="Bibliografa"/>
                <w:ind w:left="720" w:hanging="720"/>
                <w:rPr>
                  <w:noProof/>
                  <w:lang w:val="en-US"/>
                </w:rPr>
              </w:pPr>
              <w:r>
                <w:rPr>
                  <w:noProof/>
                  <w:lang w:val="en-US"/>
                </w:rPr>
                <w:t xml:space="preserve">Rossi, R. (2021). Data Science in Perspective. </w:t>
              </w:r>
              <w:r>
                <w:rPr>
                  <w:i/>
                  <w:iCs/>
                  <w:noProof/>
                  <w:lang w:val="en-US"/>
                </w:rPr>
                <w:t>Information Society Conference - i-Society 2021</w:t>
              </w:r>
              <w:r>
                <w:rPr>
                  <w:noProof/>
                  <w:lang w:val="en-US"/>
                </w:rPr>
                <w:t>.</w:t>
              </w:r>
            </w:p>
            <w:p w14:paraId="507998D5" w14:textId="77777777" w:rsidR="004742DB" w:rsidRDefault="004742DB" w:rsidP="004742DB">
              <w:pPr>
                <w:pStyle w:val="Bibliografa"/>
                <w:ind w:left="720" w:hanging="720"/>
                <w:rPr>
                  <w:noProof/>
                  <w:lang w:val="en-US"/>
                </w:rPr>
              </w:pPr>
              <w:r w:rsidRPr="004742DB">
                <w:rPr>
                  <w:noProof/>
                </w:rPr>
                <w:t xml:space="preserve">Secretaría Nacional de Planificación. (2024). </w:t>
              </w:r>
              <w:r w:rsidRPr="004742DB">
                <w:rPr>
                  <w:i/>
                  <w:iCs/>
                  <w:noProof/>
                </w:rPr>
                <w:t>Plan de Desarrollo para el Nuevo Ecuador.</w:t>
              </w:r>
              <w:r w:rsidRPr="004742DB">
                <w:rPr>
                  <w:noProof/>
                </w:rPr>
                <w:t xml:space="preserve"> </w:t>
              </w:r>
              <w:r>
                <w:rPr>
                  <w:noProof/>
                  <w:lang w:val="en-US"/>
                </w:rPr>
                <w:t>Quito.</w:t>
              </w:r>
            </w:p>
            <w:p w14:paraId="63E90E99" w14:textId="77777777" w:rsidR="004742DB" w:rsidRDefault="004742DB" w:rsidP="004742DB">
              <w:pPr>
                <w:pStyle w:val="Bibliografa"/>
                <w:ind w:left="720" w:hanging="720"/>
                <w:rPr>
                  <w:noProof/>
                  <w:lang w:val="en-US"/>
                </w:rPr>
              </w:pPr>
              <w:r>
                <w:rPr>
                  <w:noProof/>
                  <w:lang w:val="en-US"/>
                </w:rPr>
                <w:t xml:space="preserve">Shannon, C. E. (1948). A mathematical theory of communication. </w:t>
              </w:r>
              <w:r>
                <w:rPr>
                  <w:i/>
                  <w:iCs/>
                  <w:noProof/>
                  <w:lang w:val="en-US"/>
                </w:rPr>
                <w:t>Bell System Technical Journal</w:t>
              </w:r>
              <w:r>
                <w:rPr>
                  <w:noProof/>
                  <w:lang w:val="en-US"/>
                </w:rPr>
                <w:t>, 379–423. doi:https://doi.org/10.1002/j.1538-7305.1948.tb01338.x</w:t>
              </w:r>
            </w:p>
            <w:p w14:paraId="7EE20102" w14:textId="77777777" w:rsidR="004742DB" w:rsidRDefault="004742DB" w:rsidP="004742DB">
              <w:pPr>
                <w:pStyle w:val="Bibliografa"/>
                <w:ind w:left="720" w:hanging="720"/>
                <w:rPr>
                  <w:noProof/>
                  <w:lang w:val="en-US"/>
                </w:rPr>
              </w:pPr>
              <w:r>
                <w:rPr>
                  <w:noProof/>
                  <w:lang w:val="en-US"/>
                </w:rPr>
                <w:t>Song, F., Agarwal, A., &amp; Wen, W. (2024). The Impact of Generative AI on Collaborative Open-Source Software Development: Evidence from GitHub Copilot.</w:t>
              </w:r>
            </w:p>
            <w:p w14:paraId="3F4DAC7A" w14:textId="77777777" w:rsidR="004742DB" w:rsidRDefault="004742DB" w:rsidP="004742DB">
              <w:pPr>
                <w:pStyle w:val="Bibliografa"/>
                <w:ind w:left="720" w:hanging="720"/>
                <w:rPr>
                  <w:noProof/>
                  <w:lang w:val="en-US"/>
                </w:rPr>
              </w:pPr>
              <w:r>
                <w:rPr>
                  <w:noProof/>
                  <w:lang w:val="en-US"/>
                </w:rPr>
                <w:t xml:space="preserve">Turing, A. M. (1936). On Computable Numbers, with an Application to the Entscheidungsproblem. </w:t>
              </w:r>
              <w:r>
                <w:rPr>
                  <w:i/>
                  <w:iCs/>
                  <w:noProof/>
                  <w:lang w:val="en-US"/>
                </w:rPr>
                <w:t>Proceedings of the London Mathematical Society</w:t>
              </w:r>
              <w:r>
                <w:rPr>
                  <w:noProof/>
                  <w:lang w:val="en-US"/>
                </w:rPr>
                <w:t xml:space="preserve">, 230–265. doi:https://doi.org/10.1112/plms/s2-42.1.230 </w:t>
              </w:r>
            </w:p>
            <w:p w14:paraId="21DE9CD0" w14:textId="77777777" w:rsidR="004742DB" w:rsidRDefault="004742DB" w:rsidP="004742DB">
              <w:pPr>
                <w:pStyle w:val="Bibliografa"/>
                <w:ind w:left="720" w:hanging="720"/>
                <w:rPr>
                  <w:noProof/>
                  <w:lang w:val="en-US"/>
                </w:rPr>
              </w:pPr>
              <w:r>
                <w:rPr>
                  <w:noProof/>
                  <w:lang w:val="en-US"/>
                </w:rPr>
                <w:t xml:space="preserve">WEF, W. E. (2025, Enero). </w:t>
              </w:r>
              <w:r>
                <w:rPr>
                  <w:i/>
                  <w:iCs/>
                  <w:noProof/>
                  <w:lang w:val="en-US"/>
                </w:rPr>
                <w:t>The Future of Jobs Report 2025.</w:t>
              </w:r>
              <w:r>
                <w:rPr>
                  <w:noProof/>
                  <w:lang w:val="en-US"/>
                </w:rPr>
                <w:t xml:space="preserve"> Retrieved from The Future of Jobs Report 2025: https://reports.weforum.org/docs/WEF_Future_of_Jobs_Report_2025.pdf</w:t>
              </w:r>
            </w:p>
            <w:p w14:paraId="2944871F" w14:textId="00BBEFF5" w:rsidR="008403D5" w:rsidRDefault="008403D5" w:rsidP="004742DB">
              <w:r>
                <w:rPr>
                  <w:b/>
                  <w:bCs/>
                </w:rPr>
                <w:lastRenderedPageBreak/>
                <w:fldChar w:fldCharType="end"/>
              </w:r>
            </w:p>
          </w:sdtContent>
        </w:sdt>
      </w:sdtContent>
    </w:sdt>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r>
              <w:rPr>
                <w:sz w:val="22"/>
                <w:szCs w:val="22"/>
              </w:rPr>
              <w:t>Subdecano</w:t>
            </w:r>
            <w:r w:rsidR="00F407BB">
              <w:rPr>
                <w:sz w:val="22"/>
                <w:szCs w:val="22"/>
              </w:rPr>
              <w:br/>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 – Coordinador de Carrera</w:t>
      </w:r>
    </w:p>
    <w:p w14:paraId="1F2C873A" w14:textId="1536989A" w:rsidR="00AE3E87" w:rsidRDefault="00F407BB">
      <w:pPr>
        <w:numPr>
          <w:ilvl w:val="0"/>
          <w:numId w:val="17"/>
        </w:numPr>
        <w:rPr>
          <w:i/>
        </w:rPr>
      </w:pPr>
      <w:r>
        <w:rPr>
          <w:i/>
        </w:rPr>
        <w:t>Katherine Chiluiza, Ph.D. – Profesor</w:t>
      </w:r>
      <w:r w:rsidR="004518AF">
        <w:rPr>
          <w:i/>
        </w:rPr>
        <w:t>a</w:t>
      </w:r>
      <w:r>
        <w:rPr>
          <w:i/>
        </w:rPr>
        <w:t xml:space="preserve"> titular</w:t>
      </w:r>
    </w:p>
    <w:p w14:paraId="739ED5A8" w14:textId="3D490B03" w:rsidR="00F407BB" w:rsidRDefault="00F407BB">
      <w:pPr>
        <w:numPr>
          <w:ilvl w:val="0"/>
          <w:numId w:val="17"/>
        </w:numPr>
        <w:rPr>
          <w:i/>
        </w:rPr>
      </w:pPr>
      <w:r>
        <w:rPr>
          <w:i/>
        </w:rPr>
        <w:t>Enrique Peláez, Ph.D. – Profesor titular</w:t>
      </w:r>
    </w:p>
    <w:p w14:paraId="329F312D" w14:textId="6CFBDC12" w:rsidR="00AE3E87" w:rsidRDefault="00F407BB" w:rsidP="00DD75C4">
      <w:pPr>
        <w:numPr>
          <w:ilvl w:val="0"/>
          <w:numId w:val="17"/>
        </w:numPr>
        <w:rPr>
          <w:i/>
        </w:rPr>
      </w:pPr>
      <w:r>
        <w:rPr>
          <w:i/>
        </w:rPr>
        <w:t>Cristina Abad, Ph.D. – Profesor</w:t>
      </w:r>
      <w:r w:rsidR="004518AF">
        <w:rPr>
          <w:i/>
        </w:rPr>
        <w:t>a</w:t>
      </w:r>
      <w:r>
        <w:rPr>
          <w:i/>
        </w:rPr>
        <w:t xml:space="preserve"> titular</w:t>
      </w:r>
    </w:p>
    <w:p w14:paraId="471FDB02" w14:textId="5ED358A0" w:rsidR="004518AF" w:rsidRPr="004518AF" w:rsidRDefault="004518AF" w:rsidP="00DD75C4">
      <w:pPr>
        <w:numPr>
          <w:ilvl w:val="0"/>
          <w:numId w:val="17"/>
        </w:numPr>
        <w:rPr>
          <w:i/>
        </w:rPr>
      </w:pPr>
      <w:r w:rsidRPr="004518AF">
        <w:rPr>
          <w:i/>
        </w:rPr>
        <w:t xml:space="preserve">José Córdova, Ph.D. </w:t>
      </w:r>
      <w:r>
        <w:rPr>
          <w:i/>
        </w:rPr>
        <w:t>–</w:t>
      </w:r>
      <w:r w:rsidRPr="004518AF">
        <w:rPr>
          <w:i/>
        </w:rPr>
        <w:t xml:space="preserve"> Profe</w:t>
      </w:r>
      <w:r>
        <w:rPr>
          <w:i/>
        </w:rPr>
        <w:t>sor titular</w:t>
      </w:r>
    </w:p>
    <w:p w14:paraId="29A6FE11" w14:textId="77777777" w:rsidR="00AE3E87" w:rsidRPr="004518AF" w:rsidRDefault="00AE3E87">
      <w:pPr>
        <w:rPr>
          <w:i/>
        </w:rPr>
      </w:pPr>
    </w:p>
    <w:p w14:paraId="066D8DD3" w14:textId="77777777" w:rsidR="00AE3E87" w:rsidRPr="004518AF" w:rsidRDefault="00AE3E87">
      <w:pPr>
        <w:rPr>
          <w:i/>
        </w:rPr>
      </w:pPr>
    </w:p>
    <w:p w14:paraId="33E67B3F" w14:textId="0F32BC5E" w:rsidR="00881B00" w:rsidRDefault="00881B00">
      <w:pPr>
        <w:rPr>
          <w:i/>
        </w:rPr>
      </w:pPr>
      <w:r>
        <w:rPr>
          <w:i/>
        </w:rPr>
        <w:br w:type="page"/>
      </w:r>
    </w:p>
    <w:p w14:paraId="28712044" w14:textId="16EF9A6F" w:rsidR="00AE3E87" w:rsidRPr="004518AF" w:rsidRDefault="00881B00">
      <w:pPr>
        <w:rPr>
          <w:i/>
        </w:rPr>
      </w:pPr>
      <w:r>
        <w:rPr>
          <w:noProof/>
        </w:rPr>
        <w:lastRenderedPageBreak/>
        <mc:AlternateContent>
          <mc:Choice Requires="wps">
            <w:drawing>
              <wp:anchor distT="0" distB="0" distL="0" distR="0" simplePos="0" relativeHeight="251706368" behindDoc="0" locked="0" layoutInCell="1" hidden="0" allowOverlap="1" wp14:anchorId="010463FA" wp14:editId="6EF2E213">
                <wp:simplePos x="0" y="0"/>
                <wp:positionH relativeFrom="page">
                  <wp:align>left</wp:align>
                </wp:positionH>
                <wp:positionV relativeFrom="page">
                  <wp:align>top</wp:align>
                </wp:positionV>
                <wp:extent cx="7781925" cy="10701655"/>
                <wp:effectExtent l="0" t="0" r="9525" b="4445"/>
                <wp:wrapNone/>
                <wp:docPr id="1471525395" name="Freeform: Shape 1471525395"/>
                <wp:cNvGraphicFramePr/>
                <a:graphic xmlns:a="http://schemas.openxmlformats.org/drawingml/2006/main">
                  <a:graphicData uri="http://schemas.microsoft.com/office/word/2010/wordprocessingShape">
                    <wps:wsp>
                      <wps:cNvSpPr/>
                      <wps:spPr>
                        <a:xfrm>
                          <a:off x="0" y="0"/>
                          <a:ext cx="7781925" cy="10701655"/>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w:pict>
              <v:shape w14:anchorId="0F11B0D6" id="Freeform: Shape 1471525395" o:spid="_x0000_s1026" style="position:absolute;margin-left:0;margin-top:0;width:612.75pt;height:842.65pt;z-index:251706368;visibility:visible;mso-wrap-style:square;mso-wrap-distance-left:0;mso-wrap-distance-top:0;mso-wrap-distance-right:0;mso-wrap-distance-bottom:0;mso-position-horizontal:left;mso-position-horizontal-relative:page;mso-position-vertical:top;mso-position-vertical-relative:page;v-text-anchor:middle"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" path="m7559992,l,,,10692003r7559992,l7559992,xe" fillcolor="#283583" stroked="f">
                <v:path arrowok="t" o:extrusionok="f"/>
                <w10:wrap anchorx="page" anchory="page"/>
              </v:shape>
            </w:pict>
          </mc:Fallback>
        </mc:AlternateContent>
      </w:r>
    </w:p>
    <w:p w14:paraId="2C12DE14" w14:textId="77777777" w:rsidR="00AE3E87" w:rsidRPr="004518AF" w:rsidRDefault="00AE3E87">
      <w:pPr>
        <w:rPr>
          <w:i/>
        </w:rPr>
      </w:pPr>
    </w:p>
    <w:p w14:paraId="6ADE75F6" w14:textId="77777777" w:rsidR="00AE3E87" w:rsidRPr="004518AF" w:rsidRDefault="00AE3E87">
      <w:pPr>
        <w:rPr>
          <w:i/>
        </w:rPr>
      </w:pPr>
    </w:p>
    <w:p w14:paraId="73605041" w14:textId="77777777" w:rsidR="00AE3E87" w:rsidRPr="004518AF" w:rsidRDefault="00AE3E87">
      <w:pPr>
        <w:rPr>
          <w:i/>
        </w:rPr>
      </w:pPr>
    </w:p>
    <w:p w14:paraId="50F3D169" w14:textId="1D6AF311" w:rsidR="00AE3E87" w:rsidRDefault="00AE3E87">
      <w:pPr>
        <w:rPr>
          <w:sz w:val="22"/>
          <w:szCs w:val="22"/>
        </w:rPr>
      </w:pPr>
    </w:p>
    <w:sectPr w:rsidR="00AE3E87">
      <w:footerReference w:type="default" r:id="rId13"/>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4677EF" w14:textId="77777777" w:rsidR="00B35BC2" w:rsidRDefault="00B35BC2">
      <w:pPr>
        <w:spacing w:after="0" w:line="240" w:lineRule="auto"/>
      </w:pPr>
      <w:r>
        <w:separator/>
      </w:r>
    </w:p>
  </w:endnote>
  <w:endnote w:type="continuationSeparator" w:id="0">
    <w:p w14:paraId="346383BB" w14:textId="77777777" w:rsidR="00B35BC2" w:rsidRDefault="00B35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703436CE-7C13-4C37-AB05-5F3CD4B05D9D}"/>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1683F82A-61AD-4ECA-8606-C8EE6460151A}"/>
  </w:font>
  <w:font w:name="Calibri">
    <w:panose1 w:val="020F0502020204030204"/>
    <w:charset w:val="00"/>
    <w:family w:val="swiss"/>
    <w:pitch w:val="variable"/>
    <w:sig w:usb0="E4002EFF" w:usb1="C200247B" w:usb2="00000009" w:usb3="00000000" w:csb0="000001FF" w:csb1="00000000"/>
    <w:embedRegular r:id="rId3" w:fontKey="{8EAF74D3-54FB-41FF-94CE-A6563448ABA1}"/>
    <w:embedBold r:id="rId4" w:fontKey="{0F9AF9C4-F9A6-434B-86C8-F9318D94BEE0}"/>
    <w:embedItalic r:id="rId5" w:fontKey="{DF90BE3A-9E3F-4AAB-BF9E-F394D587AF57}"/>
    <w:embedBoldItalic r:id="rId6" w:fontKey="{566B8388-D1D5-4B1E-828B-049E2C5B7712}"/>
  </w:font>
  <w:font w:name="Courier">
    <w:panose1 w:val="02070409020205020404"/>
    <w:charset w:val="00"/>
    <w:family w:val="modern"/>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B495A5D6-BF80-47AD-9A5A-7ADE798F2B51}"/>
  </w:font>
  <w:font w:name="Quattrocento Sans">
    <w:charset w:val="00"/>
    <w:family w:val="swiss"/>
    <w:pitch w:val="variable"/>
    <w:sig w:usb0="800000BF" w:usb1="4000005B" w:usb2="00000000" w:usb3="00000000" w:csb0="00000001" w:csb1="00000000"/>
    <w:embedRegular r:id="rId8" w:fontKey="{E9895992-3AF5-49E3-B0AF-BDDB515057DC}"/>
  </w:font>
  <w:font w:name="Arial Unicode MS">
    <w:altName w:val="Arial"/>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embedRegular r:id="rId9" w:fontKey="{E6AE0804-201A-4AB7-A8FD-3E38F0705BA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AE5F2C" w14:textId="77777777" w:rsidR="00B35BC2" w:rsidRDefault="00B35BC2">
      <w:pPr>
        <w:spacing w:after="0" w:line="240" w:lineRule="auto"/>
      </w:pPr>
      <w:r>
        <w:separator/>
      </w:r>
    </w:p>
  </w:footnote>
  <w:footnote w:type="continuationSeparator" w:id="0">
    <w:p w14:paraId="5A9D1FE4" w14:textId="77777777" w:rsidR="00B35BC2" w:rsidRDefault="00B35BC2">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2770" w:hanging="360"/>
      </w:pPr>
    </w:lvl>
    <w:lvl w:ilvl="1">
      <w:start w:val="1"/>
      <w:numFmt w:val="decimal"/>
      <w:lvlText w:val="%1.%2"/>
      <w:lvlJc w:val="left"/>
      <w:pPr>
        <w:ind w:left="4819" w:hanging="360"/>
      </w:pPr>
    </w:lvl>
    <w:lvl w:ilvl="2">
      <w:start w:val="1"/>
      <w:numFmt w:val="decimal"/>
      <w:lvlText w:val="%1.%2.%3"/>
      <w:lvlJc w:val="left"/>
      <w:pPr>
        <w:ind w:left="3130" w:hanging="720"/>
      </w:pPr>
    </w:lvl>
    <w:lvl w:ilvl="3">
      <w:start w:val="1"/>
      <w:numFmt w:val="decimal"/>
      <w:lvlText w:val="%1.%2.%3.%4"/>
      <w:lvlJc w:val="left"/>
      <w:pPr>
        <w:ind w:left="3130" w:hanging="720"/>
      </w:pPr>
    </w:lvl>
    <w:lvl w:ilvl="4">
      <w:start w:val="1"/>
      <w:numFmt w:val="decimal"/>
      <w:lvlText w:val="%1.%2.%3.%4.%5"/>
      <w:lvlJc w:val="left"/>
      <w:pPr>
        <w:ind w:left="3130" w:hanging="720"/>
      </w:pPr>
    </w:lvl>
    <w:lvl w:ilvl="5">
      <w:start w:val="1"/>
      <w:numFmt w:val="decimal"/>
      <w:lvlText w:val="%1.%2.%3.%4.%5.%6"/>
      <w:lvlJc w:val="left"/>
      <w:pPr>
        <w:ind w:left="3490" w:hanging="1080"/>
      </w:pPr>
    </w:lvl>
    <w:lvl w:ilvl="6">
      <w:start w:val="1"/>
      <w:numFmt w:val="decimal"/>
      <w:lvlText w:val="%1.%2.%3.%4.%5.%6.%7"/>
      <w:lvlJc w:val="left"/>
      <w:pPr>
        <w:ind w:left="3490" w:hanging="1080"/>
      </w:pPr>
    </w:lvl>
    <w:lvl w:ilvl="7">
      <w:start w:val="1"/>
      <w:numFmt w:val="decimal"/>
      <w:lvlText w:val="%1.%2.%3.%4.%5.%6.%7.%8"/>
      <w:lvlJc w:val="left"/>
      <w:pPr>
        <w:ind w:left="3850" w:hanging="1440"/>
      </w:pPr>
    </w:lvl>
    <w:lvl w:ilvl="8">
      <w:start w:val="1"/>
      <w:numFmt w:val="decimal"/>
      <w:lvlText w:val="%1.%2.%3.%4.%5.%6.%7.%8.%9"/>
      <w:lvlJc w:val="left"/>
      <w:pPr>
        <w:ind w:left="385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lan Roberto Avendano Sudario">
    <w15:presenceInfo w15:providerId="AD" w15:userId="S::aavendan@espol.edu.ec::2da446f2-9beb-4498-8e19-f536a8c6e6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505B"/>
    <w:rsid w:val="0000642D"/>
    <w:rsid w:val="00012A4F"/>
    <w:rsid w:val="000162A6"/>
    <w:rsid w:val="000170E6"/>
    <w:rsid w:val="00020493"/>
    <w:rsid w:val="00024155"/>
    <w:rsid w:val="00032404"/>
    <w:rsid w:val="00032EB2"/>
    <w:rsid w:val="00034F51"/>
    <w:rsid w:val="00037733"/>
    <w:rsid w:val="00041775"/>
    <w:rsid w:val="00041C3C"/>
    <w:rsid w:val="00045A03"/>
    <w:rsid w:val="0004606C"/>
    <w:rsid w:val="0004796F"/>
    <w:rsid w:val="000522A2"/>
    <w:rsid w:val="00053BC4"/>
    <w:rsid w:val="00057910"/>
    <w:rsid w:val="00062717"/>
    <w:rsid w:val="00072549"/>
    <w:rsid w:val="000843E7"/>
    <w:rsid w:val="00087CC0"/>
    <w:rsid w:val="00096215"/>
    <w:rsid w:val="000A00CB"/>
    <w:rsid w:val="000C3E0A"/>
    <w:rsid w:val="000C54CE"/>
    <w:rsid w:val="000D12A1"/>
    <w:rsid w:val="000D6898"/>
    <w:rsid w:val="000E0F35"/>
    <w:rsid w:val="000E1894"/>
    <w:rsid w:val="000E5B8D"/>
    <w:rsid w:val="000E65B7"/>
    <w:rsid w:val="000E66D5"/>
    <w:rsid w:val="000F00FD"/>
    <w:rsid w:val="000F0F6A"/>
    <w:rsid w:val="000F364A"/>
    <w:rsid w:val="00100B56"/>
    <w:rsid w:val="001230A7"/>
    <w:rsid w:val="00126B84"/>
    <w:rsid w:val="00127605"/>
    <w:rsid w:val="00130BA6"/>
    <w:rsid w:val="0013429E"/>
    <w:rsid w:val="00147C7A"/>
    <w:rsid w:val="00166F76"/>
    <w:rsid w:val="00172789"/>
    <w:rsid w:val="00173139"/>
    <w:rsid w:val="001742A1"/>
    <w:rsid w:val="00175206"/>
    <w:rsid w:val="001773BC"/>
    <w:rsid w:val="00181799"/>
    <w:rsid w:val="00181A4D"/>
    <w:rsid w:val="0018583C"/>
    <w:rsid w:val="001872E7"/>
    <w:rsid w:val="00187DC7"/>
    <w:rsid w:val="00193244"/>
    <w:rsid w:val="001A5ADA"/>
    <w:rsid w:val="001B0279"/>
    <w:rsid w:val="001C70B8"/>
    <w:rsid w:val="001D0240"/>
    <w:rsid w:val="001D02BA"/>
    <w:rsid w:val="001D198A"/>
    <w:rsid w:val="001D66B2"/>
    <w:rsid w:val="001D685D"/>
    <w:rsid w:val="001D6904"/>
    <w:rsid w:val="001E4DF1"/>
    <w:rsid w:val="001F1AB9"/>
    <w:rsid w:val="001F7B0D"/>
    <w:rsid w:val="00201950"/>
    <w:rsid w:val="00201EF5"/>
    <w:rsid w:val="00203AEC"/>
    <w:rsid w:val="00207B4A"/>
    <w:rsid w:val="00213CFB"/>
    <w:rsid w:val="00232E23"/>
    <w:rsid w:val="00233564"/>
    <w:rsid w:val="00234FE7"/>
    <w:rsid w:val="00235CFD"/>
    <w:rsid w:val="00242E8A"/>
    <w:rsid w:val="00245CF5"/>
    <w:rsid w:val="00246502"/>
    <w:rsid w:val="00246746"/>
    <w:rsid w:val="0025357A"/>
    <w:rsid w:val="00255599"/>
    <w:rsid w:val="00264750"/>
    <w:rsid w:val="002662B6"/>
    <w:rsid w:val="00283E9C"/>
    <w:rsid w:val="002861D6"/>
    <w:rsid w:val="00287688"/>
    <w:rsid w:val="002943CE"/>
    <w:rsid w:val="00296C82"/>
    <w:rsid w:val="00296D27"/>
    <w:rsid w:val="002A2772"/>
    <w:rsid w:val="002A57D9"/>
    <w:rsid w:val="002A7F18"/>
    <w:rsid w:val="002C517F"/>
    <w:rsid w:val="002C6CD5"/>
    <w:rsid w:val="002C7B50"/>
    <w:rsid w:val="002D0685"/>
    <w:rsid w:val="002D7D1B"/>
    <w:rsid w:val="002E1A0E"/>
    <w:rsid w:val="002F4D56"/>
    <w:rsid w:val="002F7E5E"/>
    <w:rsid w:val="00302BAB"/>
    <w:rsid w:val="003032BB"/>
    <w:rsid w:val="00313ECA"/>
    <w:rsid w:val="003276C9"/>
    <w:rsid w:val="003306E1"/>
    <w:rsid w:val="00333F1F"/>
    <w:rsid w:val="00334494"/>
    <w:rsid w:val="00335582"/>
    <w:rsid w:val="00336634"/>
    <w:rsid w:val="00343E6E"/>
    <w:rsid w:val="00345156"/>
    <w:rsid w:val="00347F84"/>
    <w:rsid w:val="003541E0"/>
    <w:rsid w:val="00366FBA"/>
    <w:rsid w:val="00370530"/>
    <w:rsid w:val="0037183A"/>
    <w:rsid w:val="0038351E"/>
    <w:rsid w:val="00386374"/>
    <w:rsid w:val="00391AA8"/>
    <w:rsid w:val="00396346"/>
    <w:rsid w:val="003A1099"/>
    <w:rsid w:val="003A37A3"/>
    <w:rsid w:val="003A4CA5"/>
    <w:rsid w:val="003B0DEE"/>
    <w:rsid w:val="003B1751"/>
    <w:rsid w:val="003B4D6D"/>
    <w:rsid w:val="003C0DB3"/>
    <w:rsid w:val="003C30F5"/>
    <w:rsid w:val="003C6F49"/>
    <w:rsid w:val="003C7873"/>
    <w:rsid w:val="003C79E0"/>
    <w:rsid w:val="003D0F6E"/>
    <w:rsid w:val="003D116A"/>
    <w:rsid w:val="003D42CA"/>
    <w:rsid w:val="003D7167"/>
    <w:rsid w:val="003E1E1E"/>
    <w:rsid w:val="003E3016"/>
    <w:rsid w:val="003E75ED"/>
    <w:rsid w:val="003E7D9D"/>
    <w:rsid w:val="003F33E4"/>
    <w:rsid w:val="003F349F"/>
    <w:rsid w:val="003F3F4F"/>
    <w:rsid w:val="003F5926"/>
    <w:rsid w:val="00401680"/>
    <w:rsid w:val="004016B6"/>
    <w:rsid w:val="00402C57"/>
    <w:rsid w:val="004060C1"/>
    <w:rsid w:val="00414E72"/>
    <w:rsid w:val="0041783E"/>
    <w:rsid w:val="004230DD"/>
    <w:rsid w:val="004238C6"/>
    <w:rsid w:val="00431FF7"/>
    <w:rsid w:val="0044638A"/>
    <w:rsid w:val="004518AF"/>
    <w:rsid w:val="00456E62"/>
    <w:rsid w:val="004629ED"/>
    <w:rsid w:val="00463E59"/>
    <w:rsid w:val="00463F47"/>
    <w:rsid w:val="004723F9"/>
    <w:rsid w:val="00473FB9"/>
    <w:rsid w:val="004742DB"/>
    <w:rsid w:val="00483552"/>
    <w:rsid w:val="00485F35"/>
    <w:rsid w:val="004863D7"/>
    <w:rsid w:val="004919BC"/>
    <w:rsid w:val="00492B48"/>
    <w:rsid w:val="00493D50"/>
    <w:rsid w:val="004A013E"/>
    <w:rsid w:val="004A6758"/>
    <w:rsid w:val="004A71D8"/>
    <w:rsid w:val="004B3825"/>
    <w:rsid w:val="004B4A11"/>
    <w:rsid w:val="004B4CC3"/>
    <w:rsid w:val="004C5974"/>
    <w:rsid w:val="004D1B01"/>
    <w:rsid w:val="004F3DCD"/>
    <w:rsid w:val="004F54E0"/>
    <w:rsid w:val="004F6DF6"/>
    <w:rsid w:val="00500870"/>
    <w:rsid w:val="00516ADB"/>
    <w:rsid w:val="00524BA0"/>
    <w:rsid w:val="00524FA8"/>
    <w:rsid w:val="00525193"/>
    <w:rsid w:val="0052578E"/>
    <w:rsid w:val="005402D8"/>
    <w:rsid w:val="00543731"/>
    <w:rsid w:val="005451C6"/>
    <w:rsid w:val="00546413"/>
    <w:rsid w:val="005470AC"/>
    <w:rsid w:val="00557EBB"/>
    <w:rsid w:val="0056260E"/>
    <w:rsid w:val="0056428B"/>
    <w:rsid w:val="00565DEE"/>
    <w:rsid w:val="00571440"/>
    <w:rsid w:val="00572605"/>
    <w:rsid w:val="00572FEF"/>
    <w:rsid w:val="005738C2"/>
    <w:rsid w:val="00577E45"/>
    <w:rsid w:val="00583268"/>
    <w:rsid w:val="00585E9C"/>
    <w:rsid w:val="005863BD"/>
    <w:rsid w:val="00592218"/>
    <w:rsid w:val="00593EA8"/>
    <w:rsid w:val="005A5708"/>
    <w:rsid w:val="005A65E0"/>
    <w:rsid w:val="005B4ED3"/>
    <w:rsid w:val="005B5F73"/>
    <w:rsid w:val="005C3080"/>
    <w:rsid w:val="005C3F27"/>
    <w:rsid w:val="005C489C"/>
    <w:rsid w:val="005C59FB"/>
    <w:rsid w:val="005D3767"/>
    <w:rsid w:val="005D6CB0"/>
    <w:rsid w:val="005E12F0"/>
    <w:rsid w:val="005E52A4"/>
    <w:rsid w:val="005F021F"/>
    <w:rsid w:val="005F0B01"/>
    <w:rsid w:val="005F1436"/>
    <w:rsid w:val="0060528F"/>
    <w:rsid w:val="00611BFF"/>
    <w:rsid w:val="006133BE"/>
    <w:rsid w:val="00614AA6"/>
    <w:rsid w:val="00620F28"/>
    <w:rsid w:val="00622185"/>
    <w:rsid w:val="006252F5"/>
    <w:rsid w:val="006305F6"/>
    <w:rsid w:val="00631969"/>
    <w:rsid w:val="00636017"/>
    <w:rsid w:val="00640614"/>
    <w:rsid w:val="006426BC"/>
    <w:rsid w:val="006428AF"/>
    <w:rsid w:val="0065193E"/>
    <w:rsid w:val="00660590"/>
    <w:rsid w:val="00661FD3"/>
    <w:rsid w:val="00666D75"/>
    <w:rsid w:val="006779EA"/>
    <w:rsid w:val="006801A3"/>
    <w:rsid w:val="00692DF1"/>
    <w:rsid w:val="00696E5F"/>
    <w:rsid w:val="00697782"/>
    <w:rsid w:val="006A36DF"/>
    <w:rsid w:val="006B73F7"/>
    <w:rsid w:val="006C706D"/>
    <w:rsid w:val="006D04F9"/>
    <w:rsid w:val="006D3EEC"/>
    <w:rsid w:val="006D49FD"/>
    <w:rsid w:val="006D7FBE"/>
    <w:rsid w:val="006E2132"/>
    <w:rsid w:val="006E268A"/>
    <w:rsid w:val="006E56DA"/>
    <w:rsid w:val="006E5F82"/>
    <w:rsid w:val="006E6CB2"/>
    <w:rsid w:val="006F273B"/>
    <w:rsid w:val="006F3720"/>
    <w:rsid w:val="00704993"/>
    <w:rsid w:val="007118F0"/>
    <w:rsid w:val="007145B6"/>
    <w:rsid w:val="00731651"/>
    <w:rsid w:val="0073193B"/>
    <w:rsid w:val="007344AD"/>
    <w:rsid w:val="007352C8"/>
    <w:rsid w:val="00735D97"/>
    <w:rsid w:val="00750121"/>
    <w:rsid w:val="0075588B"/>
    <w:rsid w:val="00757AC9"/>
    <w:rsid w:val="00764E8D"/>
    <w:rsid w:val="00765261"/>
    <w:rsid w:val="00771B9D"/>
    <w:rsid w:val="0077579D"/>
    <w:rsid w:val="00776EBB"/>
    <w:rsid w:val="007849E6"/>
    <w:rsid w:val="00790E6A"/>
    <w:rsid w:val="00792105"/>
    <w:rsid w:val="00796B3D"/>
    <w:rsid w:val="007A3C33"/>
    <w:rsid w:val="007A4037"/>
    <w:rsid w:val="007B3928"/>
    <w:rsid w:val="007B47D1"/>
    <w:rsid w:val="007B7635"/>
    <w:rsid w:val="007C770F"/>
    <w:rsid w:val="007D0021"/>
    <w:rsid w:val="007D0930"/>
    <w:rsid w:val="007E0840"/>
    <w:rsid w:val="007E7809"/>
    <w:rsid w:val="007E7A33"/>
    <w:rsid w:val="007F2A93"/>
    <w:rsid w:val="007F2B38"/>
    <w:rsid w:val="007F3337"/>
    <w:rsid w:val="007F66AA"/>
    <w:rsid w:val="00800C1B"/>
    <w:rsid w:val="00803961"/>
    <w:rsid w:val="00814411"/>
    <w:rsid w:val="00816B0F"/>
    <w:rsid w:val="00833C59"/>
    <w:rsid w:val="008403D5"/>
    <w:rsid w:val="00842026"/>
    <w:rsid w:val="00842527"/>
    <w:rsid w:val="00850940"/>
    <w:rsid w:val="00850BA2"/>
    <w:rsid w:val="0085317D"/>
    <w:rsid w:val="008572C0"/>
    <w:rsid w:val="0086300F"/>
    <w:rsid w:val="008637C9"/>
    <w:rsid w:val="00866104"/>
    <w:rsid w:val="00867F9F"/>
    <w:rsid w:val="0087109E"/>
    <w:rsid w:val="00881B00"/>
    <w:rsid w:val="00887DE2"/>
    <w:rsid w:val="00892E5B"/>
    <w:rsid w:val="00895C2A"/>
    <w:rsid w:val="008960C0"/>
    <w:rsid w:val="00897C00"/>
    <w:rsid w:val="008A0336"/>
    <w:rsid w:val="008B016B"/>
    <w:rsid w:val="008B1C77"/>
    <w:rsid w:val="008C041E"/>
    <w:rsid w:val="008C5662"/>
    <w:rsid w:val="008D0D7A"/>
    <w:rsid w:val="008D2258"/>
    <w:rsid w:val="008E400F"/>
    <w:rsid w:val="008E46EC"/>
    <w:rsid w:val="008E5F15"/>
    <w:rsid w:val="008E5FCD"/>
    <w:rsid w:val="008E6249"/>
    <w:rsid w:val="008E7EA2"/>
    <w:rsid w:val="008F7B62"/>
    <w:rsid w:val="00911811"/>
    <w:rsid w:val="00917560"/>
    <w:rsid w:val="00921731"/>
    <w:rsid w:val="00921B39"/>
    <w:rsid w:val="009221BD"/>
    <w:rsid w:val="00927CB6"/>
    <w:rsid w:val="00930C11"/>
    <w:rsid w:val="00932C03"/>
    <w:rsid w:val="00935C8A"/>
    <w:rsid w:val="00944BE7"/>
    <w:rsid w:val="009459FB"/>
    <w:rsid w:val="009524DC"/>
    <w:rsid w:val="009542BF"/>
    <w:rsid w:val="009553A8"/>
    <w:rsid w:val="0096084B"/>
    <w:rsid w:val="0097256D"/>
    <w:rsid w:val="00973A0F"/>
    <w:rsid w:val="0098298C"/>
    <w:rsid w:val="0098323C"/>
    <w:rsid w:val="00983C57"/>
    <w:rsid w:val="00984C48"/>
    <w:rsid w:val="00986227"/>
    <w:rsid w:val="009A172E"/>
    <w:rsid w:val="009A24AE"/>
    <w:rsid w:val="009B5309"/>
    <w:rsid w:val="009B6C55"/>
    <w:rsid w:val="009C4A0D"/>
    <w:rsid w:val="009D2139"/>
    <w:rsid w:val="009D36BE"/>
    <w:rsid w:val="009E067F"/>
    <w:rsid w:val="009E2878"/>
    <w:rsid w:val="009E3481"/>
    <w:rsid w:val="009E3506"/>
    <w:rsid w:val="009E7CB7"/>
    <w:rsid w:val="009F0C14"/>
    <w:rsid w:val="009F1EC5"/>
    <w:rsid w:val="009F35FB"/>
    <w:rsid w:val="009F50BB"/>
    <w:rsid w:val="00A020F6"/>
    <w:rsid w:val="00A062B6"/>
    <w:rsid w:val="00A070D4"/>
    <w:rsid w:val="00A10FC4"/>
    <w:rsid w:val="00A15874"/>
    <w:rsid w:val="00A20BCA"/>
    <w:rsid w:val="00A23F49"/>
    <w:rsid w:val="00A2543B"/>
    <w:rsid w:val="00A2613D"/>
    <w:rsid w:val="00A32C2C"/>
    <w:rsid w:val="00A434FE"/>
    <w:rsid w:val="00A60085"/>
    <w:rsid w:val="00A6043F"/>
    <w:rsid w:val="00A7131B"/>
    <w:rsid w:val="00A72B92"/>
    <w:rsid w:val="00A73716"/>
    <w:rsid w:val="00A745F0"/>
    <w:rsid w:val="00A74CCB"/>
    <w:rsid w:val="00A754CE"/>
    <w:rsid w:val="00A7683E"/>
    <w:rsid w:val="00A808DD"/>
    <w:rsid w:val="00A8174D"/>
    <w:rsid w:val="00A8286B"/>
    <w:rsid w:val="00A84CA7"/>
    <w:rsid w:val="00A97FBD"/>
    <w:rsid w:val="00AA3B4A"/>
    <w:rsid w:val="00AA6346"/>
    <w:rsid w:val="00AA7317"/>
    <w:rsid w:val="00AB76A2"/>
    <w:rsid w:val="00AC358F"/>
    <w:rsid w:val="00AC4319"/>
    <w:rsid w:val="00AD794D"/>
    <w:rsid w:val="00AE0B8C"/>
    <w:rsid w:val="00AE3E87"/>
    <w:rsid w:val="00B00600"/>
    <w:rsid w:val="00B00B62"/>
    <w:rsid w:val="00B01121"/>
    <w:rsid w:val="00B05177"/>
    <w:rsid w:val="00B05DF3"/>
    <w:rsid w:val="00B05E70"/>
    <w:rsid w:val="00B07A5B"/>
    <w:rsid w:val="00B10584"/>
    <w:rsid w:val="00B10BCD"/>
    <w:rsid w:val="00B12464"/>
    <w:rsid w:val="00B25EB5"/>
    <w:rsid w:val="00B276C9"/>
    <w:rsid w:val="00B27770"/>
    <w:rsid w:val="00B32BF9"/>
    <w:rsid w:val="00B3370D"/>
    <w:rsid w:val="00B352A5"/>
    <w:rsid w:val="00B35BC2"/>
    <w:rsid w:val="00B371CD"/>
    <w:rsid w:val="00B4081D"/>
    <w:rsid w:val="00B40DBE"/>
    <w:rsid w:val="00B55699"/>
    <w:rsid w:val="00B63711"/>
    <w:rsid w:val="00B72117"/>
    <w:rsid w:val="00B73A79"/>
    <w:rsid w:val="00B73F0E"/>
    <w:rsid w:val="00B80019"/>
    <w:rsid w:val="00B85563"/>
    <w:rsid w:val="00B9009D"/>
    <w:rsid w:val="00B9354B"/>
    <w:rsid w:val="00BA1402"/>
    <w:rsid w:val="00BA3ECB"/>
    <w:rsid w:val="00BA780F"/>
    <w:rsid w:val="00BB1106"/>
    <w:rsid w:val="00BB1E52"/>
    <w:rsid w:val="00BD0908"/>
    <w:rsid w:val="00BF3CC7"/>
    <w:rsid w:val="00BF5584"/>
    <w:rsid w:val="00BF7FA8"/>
    <w:rsid w:val="00C009C1"/>
    <w:rsid w:val="00C01A63"/>
    <w:rsid w:val="00C05503"/>
    <w:rsid w:val="00C06498"/>
    <w:rsid w:val="00C0716E"/>
    <w:rsid w:val="00C075FA"/>
    <w:rsid w:val="00C1220C"/>
    <w:rsid w:val="00C166C7"/>
    <w:rsid w:val="00C169C3"/>
    <w:rsid w:val="00C23492"/>
    <w:rsid w:val="00C25A37"/>
    <w:rsid w:val="00C324DD"/>
    <w:rsid w:val="00C40474"/>
    <w:rsid w:val="00C428EE"/>
    <w:rsid w:val="00C42F4C"/>
    <w:rsid w:val="00C433A1"/>
    <w:rsid w:val="00C43A26"/>
    <w:rsid w:val="00C51B34"/>
    <w:rsid w:val="00C52FD5"/>
    <w:rsid w:val="00C53DBB"/>
    <w:rsid w:val="00C54842"/>
    <w:rsid w:val="00C57328"/>
    <w:rsid w:val="00C62259"/>
    <w:rsid w:val="00C64306"/>
    <w:rsid w:val="00C66AB8"/>
    <w:rsid w:val="00C71C87"/>
    <w:rsid w:val="00C818F0"/>
    <w:rsid w:val="00C87582"/>
    <w:rsid w:val="00C91B4F"/>
    <w:rsid w:val="00C95448"/>
    <w:rsid w:val="00CA03FD"/>
    <w:rsid w:val="00CA0E7D"/>
    <w:rsid w:val="00CA126D"/>
    <w:rsid w:val="00CA191B"/>
    <w:rsid w:val="00CA2F3C"/>
    <w:rsid w:val="00CA6172"/>
    <w:rsid w:val="00CA6C72"/>
    <w:rsid w:val="00CA7718"/>
    <w:rsid w:val="00CB747E"/>
    <w:rsid w:val="00CC22D7"/>
    <w:rsid w:val="00CC4B99"/>
    <w:rsid w:val="00CD26D9"/>
    <w:rsid w:val="00CD299C"/>
    <w:rsid w:val="00CD2A39"/>
    <w:rsid w:val="00CD2C78"/>
    <w:rsid w:val="00CD41B3"/>
    <w:rsid w:val="00CD4C7C"/>
    <w:rsid w:val="00CE21DB"/>
    <w:rsid w:val="00CE435F"/>
    <w:rsid w:val="00CF0165"/>
    <w:rsid w:val="00CF0ADB"/>
    <w:rsid w:val="00CF2EA4"/>
    <w:rsid w:val="00CF39FE"/>
    <w:rsid w:val="00CF477E"/>
    <w:rsid w:val="00D03078"/>
    <w:rsid w:val="00D0535A"/>
    <w:rsid w:val="00D10138"/>
    <w:rsid w:val="00D21409"/>
    <w:rsid w:val="00D2149E"/>
    <w:rsid w:val="00D23169"/>
    <w:rsid w:val="00D25E56"/>
    <w:rsid w:val="00D27DDB"/>
    <w:rsid w:val="00D31B7C"/>
    <w:rsid w:val="00D3620B"/>
    <w:rsid w:val="00D526A2"/>
    <w:rsid w:val="00D52F28"/>
    <w:rsid w:val="00D54158"/>
    <w:rsid w:val="00D546FE"/>
    <w:rsid w:val="00D55F3A"/>
    <w:rsid w:val="00D57CDF"/>
    <w:rsid w:val="00D62CD8"/>
    <w:rsid w:val="00D638C5"/>
    <w:rsid w:val="00D6567C"/>
    <w:rsid w:val="00D702C2"/>
    <w:rsid w:val="00D72CFC"/>
    <w:rsid w:val="00D74D12"/>
    <w:rsid w:val="00D75B75"/>
    <w:rsid w:val="00D76CA7"/>
    <w:rsid w:val="00D80C4C"/>
    <w:rsid w:val="00D837DD"/>
    <w:rsid w:val="00D8721B"/>
    <w:rsid w:val="00D93C5B"/>
    <w:rsid w:val="00D9734B"/>
    <w:rsid w:val="00DA09ED"/>
    <w:rsid w:val="00DA5E7D"/>
    <w:rsid w:val="00DA7865"/>
    <w:rsid w:val="00DB0295"/>
    <w:rsid w:val="00DB0D56"/>
    <w:rsid w:val="00DB728D"/>
    <w:rsid w:val="00DC07F3"/>
    <w:rsid w:val="00DC50A5"/>
    <w:rsid w:val="00DC7B40"/>
    <w:rsid w:val="00DD75C4"/>
    <w:rsid w:val="00DE1877"/>
    <w:rsid w:val="00DE2B77"/>
    <w:rsid w:val="00DE5BF4"/>
    <w:rsid w:val="00DE5D63"/>
    <w:rsid w:val="00DF477F"/>
    <w:rsid w:val="00DF5130"/>
    <w:rsid w:val="00DF69E9"/>
    <w:rsid w:val="00E01C07"/>
    <w:rsid w:val="00E03F8C"/>
    <w:rsid w:val="00E10759"/>
    <w:rsid w:val="00E11F97"/>
    <w:rsid w:val="00E25283"/>
    <w:rsid w:val="00E26942"/>
    <w:rsid w:val="00E41295"/>
    <w:rsid w:val="00E432F0"/>
    <w:rsid w:val="00E52B2E"/>
    <w:rsid w:val="00E575CF"/>
    <w:rsid w:val="00E67C5C"/>
    <w:rsid w:val="00E712CA"/>
    <w:rsid w:val="00E71D31"/>
    <w:rsid w:val="00E75F0C"/>
    <w:rsid w:val="00E90616"/>
    <w:rsid w:val="00E93647"/>
    <w:rsid w:val="00EA1E69"/>
    <w:rsid w:val="00EA670E"/>
    <w:rsid w:val="00EA7625"/>
    <w:rsid w:val="00EB3DF6"/>
    <w:rsid w:val="00EB4D85"/>
    <w:rsid w:val="00EC0D9E"/>
    <w:rsid w:val="00EC2FAB"/>
    <w:rsid w:val="00EC3E55"/>
    <w:rsid w:val="00EC6079"/>
    <w:rsid w:val="00ED23BB"/>
    <w:rsid w:val="00ED393B"/>
    <w:rsid w:val="00ED3CC4"/>
    <w:rsid w:val="00ED3FA5"/>
    <w:rsid w:val="00ED706E"/>
    <w:rsid w:val="00EE6673"/>
    <w:rsid w:val="00EE7452"/>
    <w:rsid w:val="00EF5E06"/>
    <w:rsid w:val="00F03557"/>
    <w:rsid w:val="00F12521"/>
    <w:rsid w:val="00F125C1"/>
    <w:rsid w:val="00F13568"/>
    <w:rsid w:val="00F138E8"/>
    <w:rsid w:val="00F21AAC"/>
    <w:rsid w:val="00F24CC1"/>
    <w:rsid w:val="00F33A25"/>
    <w:rsid w:val="00F37465"/>
    <w:rsid w:val="00F407BB"/>
    <w:rsid w:val="00F41C21"/>
    <w:rsid w:val="00F4585E"/>
    <w:rsid w:val="00F47C4D"/>
    <w:rsid w:val="00F506D5"/>
    <w:rsid w:val="00F536BA"/>
    <w:rsid w:val="00F54AAB"/>
    <w:rsid w:val="00F61294"/>
    <w:rsid w:val="00F63DC7"/>
    <w:rsid w:val="00F70588"/>
    <w:rsid w:val="00F70CC7"/>
    <w:rsid w:val="00F71FBD"/>
    <w:rsid w:val="00F75910"/>
    <w:rsid w:val="00F92010"/>
    <w:rsid w:val="00F95FE0"/>
    <w:rsid w:val="00FA3E42"/>
    <w:rsid w:val="00FA79C5"/>
    <w:rsid w:val="00FB0CB0"/>
    <w:rsid w:val="00FB4A38"/>
    <w:rsid w:val="00FC0CDD"/>
    <w:rsid w:val="00FC31D5"/>
    <w:rsid w:val="00FC60A3"/>
    <w:rsid w:val="00FC6D07"/>
    <w:rsid w:val="00FC6EA4"/>
    <w:rsid w:val="00FC76E9"/>
    <w:rsid w:val="00FE5017"/>
    <w:rsid w:val="00FE5555"/>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 w:type="paragraph" w:styleId="Revisin">
    <w:name w:val="Revision"/>
    <w:hidden/>
    <w:uiPriority w:val="99"/>
    <w:semiHidden/>
    <w:rsid w:val="00041C3C"/>
    <w:pPr>
      <w:spacing w:after="0" w:line="240" w:lineRule="auto"/>
    </w:pPr>
  </w:style>
  <w:style w:type="character" w:styleId="Hipervnculovisitado">
    <w:name w:val="FollowedHyperlink"/>
    <w:basedOn w:val="Fuentedeprrafopredeter"/>
    <w:uiPriority w:val="99"/>
    <w:semiHidden/>
    <w:unhideWhenUsed/>
    <w:rsid w:val="00FC31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2441">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20710471">
      <w:bodyDiv w:val="1"/>
      <w:marLeft w:val="0"/>
      <w:marRight w:val="0"/>
      <w:marTop w:val="0"/>
      <w:marBottom w:val="0"/>
      <w:divBdr>
        <w:top w:val="none" w:sz="0" w:space="0" w:color="auto"/>
        <w:left w:val="none" w:sz="0" w:space="0" w:color="auto"/>
        <w:bottom w:val="none" w:sz="0" w:space="0" w:color="auto"/>
        <w:right w:val="none" w:sz="0" w:space="0" w:color="auto"/>
      </w:divBdr>
    </w:div>
    <w:div w:id="21977122">
      <w:bodyDiv w:val="1"/>
      <w:marLeft w:val="0"/>
      <w:marRight w:val="0"/>
      <w:marTop w:val="0"/>
      <w:marBottom w:val="0"/>
      <w:divBdr>
        <w:top w:val="none" w:sz="0" w:space="0" w:color="auto"/>
        <w:left w:val="none" w:sz="0" w:space="0" w:color="auto"/>
        <w:bottom w:val="none" w:sz="0" w:space="0" w:color="auto"/>
        <w:right w:val="none" w:sz="0" w:space="0" w:color="auto"/>
      </w:divBdr>
    </w:div>
    <w:div w:id="27492167">
      <w:bodyDiv w:val="1"/>
      <w:marLeft w:val="0"/>
      <w:marRight w:val="0"/>
      <w:marTop w:val="0"/>
      <w:marBottom w:val="0"/>
      <w:divBdr>
        <w:top w:val="none" w:sz="0" w:space="0" w:color="auto"/>
        <w:left w:val="none" w:sz="0" w:space="0" w:color="auto"/>
        <w:bottom w:val="none" w:sz="0" w:space="0" w:color="auto"/>
        <w:right w:val="none" w:sz="0" w:space="0" w:color="auto"/>
      </w:divBdr>
    </w:div>
    <w:div w:id="32195566">
      <w:bodyDiv w:val="1"/>
      <w:marLeft w:val="0"/>
      <w:marRight w:val="0"/>
      <w:marTop w:val="0"/>
      <w:marBottom w:val="0"/>
      <w:divBdr>
        <w:top w:val="none" w:sz="0" w:space="0" w:color="auto"/>
        <w:left w:val="none" w:sz="0" w:space="0" w:color="auto"/>
        <w:bottom w:val="none" w:sz="0" w:space="0" w:color="auto"/>
        <w:right w:val="none" w:sz="0" w:space="0" w:color="auto"/>
      </w:divBdr>
    </w:div>
    <w:div w:id="35088821">
      <w:bodyDiv w:val="1"/>
      <w:marLeft w:val="0"/>
      <w:marRight w:val="0"/>
      <w:marTop w:val="0"/>
      <w:marBottom w:val="0"/>
      <w:divBdr>
        <w:top w:val="none" w:sz="0" w:space="0" w:color="auto"/>
        <w:left w:val="none" w:sz="0" w:space="0" w:color="auto"/>
        <w:bottom w:val="none" w:sz="0" w:space="0" w:color="auto"/>
        <w:right w:val="none" w:sz="0" w:space="0" w:color="auto"/>
      </w:divBdr>
    </w:div>
    <w:div w:id="40448219">
      <w:bodyDiv w:val="1"/>
      <w:marLeft w:val="0"/>
      <w:marRight w:val="0"/>
      <w:marTop w:val="0"/>
      <w:marBottom w:val="0"/>
      <w:divBdr>
        <w:top w:val="none" w:sz="0" w:space="0" w:color="auto"/>
        <w:left w:val="none" w:sz="0" w:space="0" w:color="auto"/>
        <w:bottom w:val="none" w:sz="0" w:space="0" w:color="auto"/>
        <w:right w:val="none" w:sz="0" w:space="0" w:color="auto"/>
      </w:divBdr>
    </w:div>
    <w:div w:id="42802057">
      <w:bodyDiv w:val="1"/>
      <w:marLeft w:val="0"/>
      <w:marRight w:val="0"/>
      <w:marTop w:val="0"/>
      <w:marBottom w:val="0"/>
      <w:divBdr>
        <w:top w:val="none" w:sz="0" w:space="0" w:color="auto"/>
        <w:left w:val="none" w:sz="0" w:space="0" w:color="auto"/>
        <w:bottom w:val="none" w:sz="0" w:space="0" w:color="auto"/>
        <w:right w:val="none" w:sz="0" w:space="0" w:color="auto"/>
      </w:divBdr>
    </w:div>
    <w:div w:id="48237748">
      <w:bodyDiv w:val="1"/>
      <w:marLeft w:val="0"/>
      <w:marRight w:val="0"/>
      <w:marTop w:val="0"/>
      <w:marBottom w:val="0"/>
      <w:divBdr>
        <w:top w:val="none" w:sz="0" w:space="0" w:color="auto"/>
        <w:left w:val="none" w:sz="0" w:space="0" w:color="auto"/>
        <w:bottom w:val="none" w:sz="0" w:space="0" w:color="auto"/>
        <w:right w:val="none" w:sz="0" w:space="0" w:color="auto"/>
      </w:divBdr>
    </w:div>
    <w:div w:id="48843080">
      <w:bodyDiv w:val="1"/>
      <w:marLeft w:val="0"/>
      <w:marRight w:val="0"/>
      <w:marTop w:val="0"/>
      <w:marBottom w:val="0"/>
      <w:divBdr>
        <w:top w:val="none" w:sz="0" w:space="0" w:color="auto"/>
        <w:left w:val="none" w:sz="0" w:space="0" w:color="auto"/>
        <w:bottom w:val="none" w:sz="0" w:space="0" w:color="auto"/>
        <w:right w:val="none" w:sz="0" w:space="0" w:color="auto"/>
      </w:divBdr>
    </w:div>
    <w:div w:id="54818979">
      <w:bodyDiv w:val="1"/>
      <w:marLeft w:val="0"/>
      <w:marRight w:val="0"/>
      <w:marTop w:val="0"/>
      <w:marBottom w:val="0"/>
      <w:divBdr>
        <w:top w:val="none" w:sz="0" w:space="0" w:color="auto"/>
        <w:left w:val="none" w:sz="0" w:space="0" w:color="auto"/>
        <w:bottom w:val="none" w:sz="0" w:space="0" w:color="auto"/>
        <w:right w:val="none" w:sz="0" w:space="0" w:color="auto"/>
      </w:divBdr>
    </w:div>
    <w:div w:id="59445825">
      <w:bodyDiv w:val="1"/>
      <w:marLeft w:val="0"/>
      <w:marRight w:val="0"/>
      <w:marTop w:val="0"/>
      <w:marBottom w:val="0"/>
      <w:divBdr>
        <w:top w:val="none" w:sz="0" w:space="0" w:color="auto"/>
        <w:left w:val="none" w:sz="0" w:space="0" w:color="auto"/>
        <w:bottom w:val="none" w:sz="0" w:space="0" w:color="auto"/>
        <w:right w:val="none" w:sz="0" w:space="0" w:color="auto"/>
      </w:divBdr>
    </w:div>
    <w:div w:id="66611395">
      <w:bodyDiv w:val="1"/>
      <w:marLeft w:val="0"/>
      <w:marRight w:val="0"/>
      <w:marTop w:val="0"/>
      <w:marBottom w:val="0"/>
      <w:divBdr>
        <w:top w:val="none" w:sz="0" w:space="0" w:color="auto"/>
        <w:left w:val="none" w:sz="0" w:space="0" w:color="auto"/>
        <w:bottom w:val="none" w:sz="0" w:space="0" w:color="auto"/>
        <w:right w:val="none" w:sz="0" w:space="0" w:color="auto"/>
      </w:divBdr>
    </w:div>
    <w:div w:id="69159274">
      <w:bodyDiv w:val="1"/>
      <w:marLeft w:val="0"/>
      <w:marRight w:val="0"/>
      <w:marTop w:val="0"/>
      <w:marBottom w:val="0"/>
      <w:divBdr>
        <w:top w:val="none" w:sz="0" w:space="0" w:color="auto"/>
        <w:left w:val="none" w:sz="0" w:space="0" w:color="auto"/>
        <w:bottom w:val="none" w:sz="0" w:space="0" w:color="auto"/>
        <w:right w:val="none" w:sz="0" w:space="0" w:color="auto"/>
      </w:divBdr>
    </w:div>
    <w:div w:id="73942011">
      <w:bodyDiv w:val="1"/>
      <w:marLeft w:val="0"/>
      <w:marRight w:val="0"/>
      <w:marTop w:val="0"/>
      <w:marBottom w:val="0"/>
      <w:divBdr>
        <w:top w:val="none" w:sz="0" w:space="0" w:color="auto"/>
        <w:left w:val="none" w:sz="0" w:space="0" w:color="auto"/>
        <w:bottom w:val="none" w:sz="0" w:space="0" w:color="auto"/>
        <w:right w:val="none" w:sz="0" w:space="0" w:color="auto"/>
      </w:divBdr>
    </w:div>
    <w:div w:id="74783856">
      <w:bodyDiv w:val="1"/>
      <w:marLeft w:val="0"/>
      <w:marRight w:val="0"/>
      <w:marTop w:val="0"/>
      <w:marBottom w:val="0"/>
      <w:divBdr>
        <w:top w:val="none" w:sz="0" w:space="0" w:color="auto"/>
        <w:left w:val="none" w:sz="0" w:space="0" w:color="auto"/>
        <w:bottom w:val="none" w:sz="0" w:space="0" w:color="auto"/>
        <w:right w:val="none" w:sz="0" w:space="0" w:color="auto"/>
      </w:divBdr>
    </w:div>
    <w:div w:id="75322414">
      <w:bodyDiv w:val="1"/>
      <w:marLeft w:val="0"/>
      <w:marRight w:val="0"/>
      <w:marTop w:val="0"/>
      <w:marBottom w:val="0"/>
      <w:divBdr>
        <w:top w:val="none" w:sz="0" w:space="0" w:color="auto"/>
        <w:left w:val="none" w:sz="0" w:space="0" w:color="auto"/>
        <w:bottom w:val="none" w:sz="0" w:space="0" w:color="auto"/>
        <w:right w:val="none" w:sz="0" w:space="0" w:color="auto"/>
      </w:divBdr>
    </w:div>
    <w:div w:id="80416465">
      <w:bodyDiv w:val="1"/>
      <w:marLeft w:val="0"/>
      <w:marRight w:val="0"/>
      <w:marTop w:val="0"/>
      <w:marBottom w:val="0"/>
      <w:divBdr>
        <w:top w:val="none" w:sz="0" w:space="0" w:color="auto"/>
        <w:left w:val="none" w:sz="0" w:space="0" w:color="auto"/>
        <w:bottom w:val="none" w:sz="0" w:space="0" w:color="auto"/>
        <w:right w:val="none" w:sz="0" w:space="0" w:color="auto"/>
      </w:divBdr>
    </w:div>
    <w:div w:id="82578580">
      <w:bodyDiv w:val="1"/>
      <w:marLeft w:val="0"/>
      <w:marRight w:val="0"/>
      <w:marTop w:val="0"/>
      <w:marBottom w:val="0"/>
      <w:divBdr>
        <w:top w:val="none" w:sz="0" w:space="0" w:color="auto"/>
        <w:left w:val="none" w:sz="0" w:space="0" w:color="auto"/>
        <w:bottom w:val="none" w:sz="0" w:space="0" w:color="auto"/>
        <w:right w:val="none" w:sz="0" w:space="0" w:color="auto"/>
      </w:divBdr>
    </w:div>
    <w:div w:id="83957019">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87780155">
      <w:bodyDiv w:val="1"/>
      <w:marLeft w:val="0"/>
      <w:marRight w:val="0"/>
      <w:marTop w:val="0"/>
      <w:marBottom w:val="0"/>
      <w:divBdr>
        <w:top w:val="none" w:sz="0" w:space="0" w:color="auto"/>
        <w:left w:val="none" w:sz="0" w:space="0" w:color="auto"/>
        <w:bottom w:val="none" w:sz="0" w:space="0" w:color="auto"/>
        <w:right w:val="none" w:sz="0" w:space="0" w:color="auto"/>
      </w:divBdr>
    </w:div>
    <w:div w:id="93062870">
      <w:bodyDiv w:val="1"/>
      <w:marLeft w:val="0"/>
      <w:marRight w:val="0"/>
      <w:marTop w:val="0"/>
      <w:marBottom w:val="0"/>
      <w:divBdr>
        <w:top w:val="none" w:sz="0" w:space="0" w:color="auto"/>
        <w:left w:val="none" w:sz="0" w:space="0" w:color="auto"/>
        <w:bottom w:val="none" w:sz="0" w:space="0" w:color="auto"/>
        <w:right w:val="none" w:sz="0" w:space="0" w:color="auto"/>
      </w:divBdr>
    </w:div>
    <w:div w:id="104934229">
      <w:bodyDiv w:val="1"/>
      <w:marLeft w:val="0"/>
      <w:marRight w:val="0"/>
      <w:marTop w:val="0"/>
      <w:marBottom w:val="0"/>
      <w:divBdr>
        <w:top w:val="none" w:sz="0" w:space="0" w:color="auto"/>
        <w:left w:val="none" w:sz="0" w:space="0" w:color="auto"/>
        <w:bottom w:val="none" w:sz="0" w:space="0" w:color="auto"/>
        <w:right w:val="none" w:sz="0" w:space="0" w:color="auto"/>
      </w:divBdr>
    </w:div>
    <w:div w:id="107043750">
      <w:bodyDiv w:val="1"/>
      <w:marLeft w:val="0"/>
      <w:marRight w:val="0"/>
      <w:marTop w:val="0"/>
      <w:marBottom w:val="0"/>
      <w:divBdr>
        <w:top w:val="none" w:sz="0" w:space="0" w:color="auto"/>
        <w:left w:val="none" w:sz="0" w:space="0" w:color="auto"/>
        <w:bottom w:val="none" w:sz="0" w:space="0" w:color="auto"/>
        <w:right w:val="none" w:sz="0" w:space="0" w:color="auto"/>
      </w:divBdr>
    </w:div>
    <w:div w:id="110512621">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12331761">
      <w:bodyDiv w:val="1"/>
      <w:marLeft w:val="0"/>
      <w:marRight w:val="0"/>
      <w:marTop w:val="0"/>
      <w:marBottom w:val="0"/>
      <w:divBdr>
        <w:top w:val="none" w:sz="0" w:space="0" w:color="auto"/>
        <w:left w:val="none" w:sz="0" w:space="0" w:color="auto"/>
        <w:bottom w:val="none" w:sz="0" w:space="0" w:color="auto"/>
        <w:right w:val="none" w:sz="0" w:space="0" w:color="auto"/>
      </w:divBdr>
    </w:div>
    <w:div w:id="115375775">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28325636">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36455017">
      <w:bodyDiv w:val="1"/>
      <w:marLeft w:val="0"/>
      <w:marRight w:val="0"/>
      <w:marTop w:val="0"/>
      <w:marBottom w:val="0"/>
      <w:divBdr>
        <w:top w:val="none" w:sz="0" w:space="0" w:color="auto"/>
        <w:left w:val="none" w:sz="0" w:space="0" w:color="auto"/>
        <w:bottom w:val="none" w:sz="0" w:space="0" w:color="auto"/>
        <w:right w:val="none" w:sz="0" w:space="0" w:color="auto"/>
      </w:divBdr>
    </w:div>
    <w:div w:id="137573295">
      <w:bodyDiv w:val="1"/>
      <w:marLeft w:val="0"/>
      <w:marRight w:val="0"/>
      <w:marTop w:val="0"/>
      <w:marBottom w:val="0"/>
      <w:divBdr>
        <w:top w:val="none" w:sz="0" w:space="0" w:color="auto"/>
        <w:left w:val="none" w:sz="0" w:space="0" w:color="auto"/>
        <w:bottom w:val="none" w:sz="0" w:space="0" w:color="auto"/>
        <w:right w:val="none" w:sz="0" w:space="0" w:color="auto"/>
      </w:divBdr>
    </w:div>
    <w:div w:id="144787644">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0029707">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5998504">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61968098">
      <w:bodyDiv w:val="1"/>
      <w:marLeft w:val="0"/>
      <w:marRight w:val="0"/>
      <w:marTop w:val="0"/>
      <w:marBottom w:val="0"/>
      <w:divBdr>
        <w:top w:val="none" w:sz="0" w:space="0" w:color="auto"/>
        <w:left w:val="none" w:sz="0" w:space="0" w:color="auto"/>
        <w:bottom w:val="none" w:sz="0" w:space="0" w:color="auto"/>
        <w:right w:val="none" w:sz="0" w:space="0" w:color="auto"/>
      </w:divBdr>
    </w:div>
    <w:div w:id="168645122">
      <w:bodyDiv w:val="1"/>
      <w:marLeft w:val="0"/>
      <w:marRight w:val="0"/>
      <w:marTop w:val="0"/>
      <w:marBottom w:val="0"/>
      <w:divBdr>
        <w:top w:val="none" w:sz="0" w:space="0" w:color="auto"/>
        <w:left w:val="none" w:sz="0" w:space="0" w:color="auto"/>
        <w:bottom w:val="none" w:sz="0" w:space="0" w:color="auto"/>
        <w:right w:val="none" w:sz="0" w:space="0" w:color="auto"/>
      </w:divBdr>
    </w:div>
    <w:div w:id="169610674">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73151562">
      <w:bodyDiv w:val="1"/>
      <w:marLeft w:val="0"/>
      <w:marRight w:val="0"/>
      <w:marTop w:val="0"/>
      <w:marBottom w:val="0"/>
      <w:divBdr>
        <w:top w:val="none" w:sz="0" w:space="0" w:color="auto"/>
        <w:left w:val="none" w:sz="0" w:space="0" w:color="auto"/>
        <w:bottom w:val="none" w:sz="0" w:space="0" w:color="auto"/>
        <w:right w:val="none" w:sz="0" w:space="0" w:color="auto"/>
      </w:divBdr>
    </w:div>
    <w:div w:id="173420497">
      <w:bodyDiv w:val="1"/>
      <w:marLeft w:val="0"/>
      <w:marRight w:val="0"/>
      <w:marTop w:val="0"/>
      <w:marBottom w:val="0"/>
      <w:divBdr>
        <w:top w:val="none" w:sz="0" w:space="0" w:color="auto"/>
        <w:left w:val="none" w:sz="0" w:space="0" w:color="auto"/>
        <w:bottom w:val="none" w:sz="0" w:space="0" w:color="auto"/>
        <w:right w:val="none" w:sz="0" w:space="0" w:color="auto"/>
      </w:divBdr>
    </w:div>
    <w:div w:id="182549130">
      <w:bodyDiv w:val="1"/>
      <w:marLeft w:val="0"/>
      <w:marRight w:val="0"/>
      <w:marTop w:val="0"/>
      <w:marBottom w:val="0"/>
      <w:divBdr>
        <w:top w:val="none" w:sz="0" w:space="0" w:color="auto"/>
        <w:left w:val="none" w:sz="0" w:space="0" w:color="auto"/>
        <w:bottom w:val="none" w:sz="0" w:space="0" w:color="auto"/>
        <w:right w:val="none" w:sz="0" w:space="0" w:color="auto"/>
      </w:divBdr>
    </w:div>
    <w:div w:id="186532062">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193617521">
      <w:bodyDiv w:val="1"/>
      <w:marLeft w:val="0"/>
      <w:marRight w:val="0"/>
      <w:marTop w:val="0"/>
      <w:marBottom w:val="0"/>
      <w:divBdr>
        <w:top w:val="none" w:sz="0" w:space="0" w:color="auto"/>
        <w:left w:val="none" w:sz="0" w:space="0" w:color="auto"/>
        <w:bottom w:val="none" w:sz="0" w:space="0" w:color="auto"/>
        <w:right w:val="none" w:sz="0" w:space="0" w:color="auto"/>
      </w:divBdr>
    </w:div>
    <w:div w:id="197084368">
      <w:bodyDiv w:val="1"/>
      <w:marLeft w:val="0"/>
      <w:marRight w:val="0"/>
      <w:marTop w:val="0"/>
      <w:marBottom w:val="0"/>
      <w:divBdr>
        <w:top w:val="none" w:sz="0" w:space="0" w:color="auto"/>
        <w:left w:val="none" w:sz="0" w:space="0" w:color="auto"/>
        <w:bottom w:val="none" w:sz="0" w:space="0" w:color="auto"/>
        <w:right w:val="none" w:sz="0" w:space="0" w:color="auto"/>
      </w:divBdr>
    </w:div>
    <w:div w:id="198444931">
      <w:bodyDiv w:val="1"/>
      <w:marLeft w:val="0"/>
      <w:marRight w:val="0"/>
      <w:marTop w:val="0"/>
      <w:marBottom w:val="0"/>
      <w:divBdr>
        <w:top w:val="none" w:sz="0" w:space="0" w:color="auto"/>
        <w:left w:val="none" w:sz="0" w:space="0" w:color="auto"/>
        <w:bottom w:val="none" w:sz="0" w:space="0" w:color="auto"/>
        <w:right w:val="none" w:sz="0" w:space="0" w:color="auto"/>
      </w:divBdr>
    </w:div>
    <w:div w:id="200285357">
      <w:bodyDiv w:val="1"/>
      <w:marLeft w:val="0"/>
      <w:marRight w:val="0"/>
      <w:marTop w:val="0"/>
      <w:marBottom w:val="0"/>
      <w:divBdr>
        <w:top w:val="none" w:sz="0" w:space="0" w:color="auto"/>
        <w:left w:val="none" w:sz="0" w:space="0" w:color="auto"/>
        <w:bottom w:val="none" w:sz="0" w:space="0" w:color="auto"/>
        <w:right w:val="none" w:sz="0" w:space="0" w:color="auto"/>
      </w:divBdr>
    </w:div>
    <w:div w:id="205027922">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06994825">
      <w:bodyDiv w:val="1"/>
      <w:marLeft w:val="0"/>
      <w:marRight w:val="0"/>
      <w:marTop w:val="0"/>
      <w:marBottom w:val="0"/>
      <w:divBdr>
        <w:top w:val="none" w:sz="0" w:space="0" w:color="auto"/>
        <w:left w:val="none" w:sz="0" w:space="0" w:color="auto"/>
        <w:bottom w:val="none" w:sz="0" w:space="0" w:color="auto"/>
        <w:right w:val="none" w:sz="0" w:space="0" w:color="auto"/>
      </w:divBdr>
    </w:div>
    <w:div w:id="208150833">
      <w:bodyDiv w:val="1"/>
      <w:marLeft w:val="0"/>
      <w:marRight w:val="0"/>
      <w:marTop w:val="0"/>
      <w:marBottom w:val="0"/>
      <w:divBdr>
        <w:top w:val="none" w:sz="0" w:space="0" w:color="auto"/>
        <w:left w:val="none" w:sz="0" w:space="0" w:color="auto"/>
        <w:bottom w:val="none" w:sz="0" w:space="0" w:color="auto"/>
        <w:right w:val="none" w:sz="0" w:space="0" w:color="auto"/>
      </w:divBdr>
    </w:div>
    <w:div w:id="208734274">
      <w:bodyDiv w:val="1"/>
      <w:marLeft w:val="0"/>
      <w:marRight w:val="0"/>
      <w:marTop w:val="0"/>
      <w:marBottom w:val="0"/>
      <w:divBdr>
        <w:top w:val="none" w:sz="0" w:space="0" w:color="auto"/>
        <w:left w:val="none" w:sz="0" w:space="0" w:color="auto"/>
        <w:bottom w:val="none" w:sz="0" w:space="0" w:color="auto"/>
        <w:right w:val="none" w:sz="0" w:space="0" w:color="auto"/>
      </w:divBdr>
    </w:div>
    <w:div w:id="212692613">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29930696">
      <w:bodyDiv w:val="1"/>
      <w:marLeft w:val="0"/>
      <w:marRight w:val="0"/>
      <w:marTop w:val="0"/>
      <w:marBottom w:val="0"/>
      <w:divBdr>
        <w:top w:val="none" w:sz="0" w:space="0" w:color="auto"/>
        <w:left w:val="none" w:sz="0" w:space="0" w:color="auto"/>
        <w:bottom w:val="none" w:sz="0" w:space="0" w:color="auto"/>
        <w:right w:val="none" w:sz="0" w:space="0" w:color="auto"/>
      </w:divBdr>
    </w:div>
    <w:div w:id="235675334">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36402314">
      <w:bodyDiv w:val="1"/>
      <w:marLeft w:val="0"/>
      <w:marRight w:val="0"/>
      <w:marTop w:val="0"/>
      <w:marBottom w:val="0"/>
      <w:divBdr>
        <w:top w:val="none" w:sz="0" w:space="0" w:color="auto"/>
        <w:left w:val="none" w:sz="0" w:space="0" w:color="auto"/>
        <w:bottom w:val="none" w:sz="0" w:space="0" w:color="auto"/>
        <w:right w:val="none" w:sz="0" w:space="0" w:color="auto"/>
      </w:divBdr>
    </w:div>
    <w:div w:id="240986355">
      <w:bodyDiv w:val="1"/>
      <w:marLeft w:val="0"/>
      <w:marRight w:val="0"/>
      <w:marTop w:val="0"/>
      <w:marBottom w:val="0"/>
      <w:divBdr>
        <w:top w:val="none" w:sz="0" w:space="0" w:color="auto"/>
        <w:left w:val="none" w:sz="0" w:space="0" w:color="auto"/>
        <w:bottom w:val="none" w:sz="0" w:space="0" w:color="auto"/>
        <w:right w:val="none" w:sz="0" w:space="0" w:color="auto"/>
      </w:divBdr>
    </w:div>
    <w:div w:id="242035868">
      <w:bodyDiv w:val="1"/>
      <w:marLeft w:val="0"/>
      <w:marRight w:val="0"/>
      <w:marTop w:val="0"/>
      <w:marBottom w:val="0"/>
      <w:divBdr>
        <w:top w:val="none" w:sz="0" w:space="0" w:color="auto"/>
        <w:left w:val="none" w:sz="0" w:space="0" w:color="auto"/>
        <w:bottom w:val="none" w:sz="0" w:space="0" w:color="auto"/>
        <w:right w:val="none" w:sz="0" w:space="0" w:color="auto"/>
      </w:divBdr>
    </w:div>
    <w:div w:id="247467519">
      <w:bodyDiv w:val="1"/>
      <w:marLeft w:val="0"/>
      <w:marRight w:val="0"/>
      <w:marTop w:val="0"/>
      <w:marBottom w:val="0"/>
      <w:divBdr>
        <w:top w:val="none" w:sz="0" w:space="0" w:color="auto"/>
        <w:left w:val="none" w:sz="0" w:space="0" w:color="auto"/>
        <w:bottom w:val="none" w:sz="0" w:space="0" w:color="auto"/>
        <w:right w:val="none" w:sz="0" w:space="0" w:color="auto"/>
      </w:divBdr>
    </w:div>
    <w:div w:id="255990096">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7931407">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76181736">
      <w:bodyDiv w:val="1"/>
      <w:marLeft w:val="0"/>
      <w:marRight w:val="0"/>
      <w:marTop w:val="0"/>
      <w:marBottom w:val="0"/>
      <w:divBdr>
        <w:top w:val="none" w:sz="0" w:space="0" w:color="auto"/>
        <w:left w:val="none" w:sz="0" w:space="0" w:color="auto"/>
        <w:bottom w:val="none" w:sz="0" w:space="0" w:color="auto"/>
        <w:right w:val="none" w:sz="0" w:space="0" w:color="auto"/>
      </w:divBdr>
    </w:div>
    <w:div w:id="278798131">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5039438">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87709439">
      <w:bodyDiv w:val="1"/>
      <w:marLeft w:val="0"/>
      <w:marRight w:val="0"/>
      <w:marTop w:val="0"/>
      <w:marBottom w:val="0"/>
      <w:divBdr>
        <w:top w:val="none" w:sz="0" w:space="0" w:color="auto"/>
        <w:left w:val="none" w:sz="0" w:space="0" w:color="auto"/>
        <w:bottom w:val="none" w:sz="0" w:space="0" w:color="auto"/>
        <w:right w:val="none" w:sz="0" w:space="0" w:color="auto"/>
      </w:divBdr>
    </w:div>
    <w:div w:id="290133991">
      <w:bodyDiv w:val="1"/>
      <w:marLeft w:val="0"/>
      <w:marRight w:val="0"/>
      <w:marTop w:val="0"/>
      <w:marBottom w:val="0"/>
      <w:divBdr>
        <w:top w:val="none" w:sz="0" w:space="0" w:color="auto"/>
        <w:left w:val="none" w:sz="0" w:space="0" w:color="auto"/>
        <w:bottom w:val="none" w:sz="0" w:space="0" w:color="auto"/>
        <w:right w:val="none" w:sz="0" w:space="0" w:color="auto"/>
      </w:divBdr>
    </w:div>
    <w:div w:id="290719487">
      <w:bodyDiv w:val="1"/>
      <w:marLeft w:val="0"/>
      <w:marRight w:val="0"/>
      <w:marTop w:val="0"/>
      <w:marBottom w:val="0"/>
      <w:divBdr>
        <w:top w:val="none" w:sz="0" w:space="0" w:color="auto"/>
        <w:left w:val="none" w:sz="0" w:space="0" w:color="auto"/>
        <w:bottom w:val="none" w:sz="0" w:space="0" w:color="auto"/>
        <w:right w:val="none" w:sz="0" w:space="0" w:color="auto"/>
      </w:divBdr>
    </w:div>
    <w:div w:id="294916746">
      <w:bodyDiv w:val="1"/>
      <w:marLeft w:val="0"/>
      <w:marRight w:val="0"/>
      <w:marTop w:val="0"/>
      <w:marBottom w:val="0"/>
      <w:divBdr>
        <w:top w:val="none" w:sz="0" w:space="0" w:color="auto"/>
        <w:left w:val="none" w:sz="0" w:space="0" w:color="auto"/>
        <w:bottom w:val="none" w:sz="0" w:space="0" w:color="auto"/>
        <w:right w:val="none" w:sz="0" w:space="0" w:color="auto"/>
      </w:divBdr>
    </w:div>
    <w:div w:id="297540794">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11495380">
      <w:bodyDiv w:val="1"/>
      <w:marLeft w:val="0"/>
      <w:marRight w:val="0"/>
      <w:marTop w:val="0"/>
      <w:marBottom w:val="0"/>
      <w:divBdr>
        <w:top w:val="none" w:sz="0" w:space="0" w:color="auto"/>
        <w:left w:val="none" w:sz="0" w:space="0" w:color="auto"/>
        <w:bottom w:val="none" w:sz="0" w:space="0" w:color="auto"/>
        <w:right w:val="none" w:sz="0" w:space="0" w:color="auto"/>
      </w:divBdr>
    </w:div>
    <w:div w:id="315038004">
      <w:bodyDiv w:val="1"/>
      <w:marLeft w:val="0"/>
      <w:marRight w:val="0"/>
      <w:marTop w:val="0"/>
      <w:marBottom w:val="0"/>
      <w:divBdr>
        <w:top w:val="none" w:sz="0" w:space="0" w:color="auto"/>
        <w:left w:val="none" w:sz="0" w:space="0" w:color="auto"/>
        <w:bottom w:val="none" w:sz="0" w:space="0" w:color="auto"/>
        <w:right w:val="none" w:sz="0" w:space="0" w:color="auto"/>
      </w:divBdr>
    </w:div>
    <w:div w:id="321197220">
      <w:bodyDiv w:val="1"/>
      <w:marLeft w:val="0"/>
      <w:marRight w:val="0"/>
      <w:marTop w:val="0"/>
      <w:marBottom w:val="0"/>
      <w:divBdr>
        <w:top w:val="none" w:sz="0" w:space="0" w:color="auto"/>
        <w:left w:val="none" w:sz="0" w:space="0" w:color="auto"/>
        <w:bottom w:val="none" w:sz="0" w:space="0" w:color="auto"/>
        <w:right w:val="none" w:sz="0" w:space="0" w:color="auto"/>
      </w:divBdr>
    </w:div>
    <w:div w:id="322516636">
      <w:bodyDiv w:val="1"/>
      <w:marLeft w:val="0"/>
      <w:marRight w:val="0"/>
      <w:marTop w:val="0"/>
      <w:marBottom w:val="0"/>
      <w:divBdr>
        <w:top w:val="none" w:sz="0" w:space="0" w:color="auto"/>
        <w:left w:val="none" w:sz="0" w:space="0" w:color="auto"/>
        <w:bottom w:val="none" w:sz="0" w:space="0" w:color="auto"/>
        <w:right w:val="none" w:sz="0" w:space="0" w:color="auto"/>
      </w:divBdr>
    </w:div>
    <w:div w:id="322776666">
      <w:bodyDiv w:val="1"/>
      <w:marLeft w:val="0"/>
      <w:marRight w:val="0"/>
      <w:marTop w:val="0"/>
      <w:marBottom w:val="0"/>
      <w:divBdr>
        <w:top w:val="none" w:sz="0" w:space="0" w:color="auto"/>
        <w:left w:val="none" w:sz="0" w:space="0" w:color="auto"/>
        <w:bottom w:val="none" w:sz="0" w:space="0" w:color="auto"/>
        <w:right w:val="none" w:sz="0" w:space="0" w:color="auto"/>
      </w:divBdr>
    </w:div>
    <w:div w:id="322971440">
      <w:bodyDiv w:val="1"/>
      <w:marLeft w:val="0"/>
      <w:marRight w:val="0"/>
      <w:marTop w:val="0"/>
      <w:marBottom w:val="0"/>
      <w:divBdr>
        <w:top w:val="none" w:sz="0" w:space="0" w:color="auto"/>
        <w:left w:val="none" w:sz="0" w:space="0" w:color="auto"/>
        <w:bottom w:val="none" w:sz="0" w:space="0" w:color="auto"/>
        <w:right w:val="none" w:sz="0" w:space="0" w:color="auto"/>
      </w:divBdr>
    </w:div>
    <w:div w:id="345331035">
      <w:bodyDiv w:val="1"/>
      <w:marLeft w:val="0"/>
      <w:marRight w:val="0"/>
      <w:marTop w:val="0"/>
      <w:marBottom w:val="0"/>
      <w:divBdr>
        <w:top w:val="none" w:sz="0" w:space="0" w:color="auto"/>
        <w:left w:val="none" w:sz="0" w:space="0" w:color="auto"/>
        <w:bottom w:val="none" w:sz="0" w:space="0" w:color="auto"/>
        <w:right w:val="none" w:sz="0" w:space="0" w:color="auto"/>
      </w:divBdr>
    </w:div>
    <w:div w:id="351956650">
      <w:bodyDiv w:val="1"/>
      <w:marLeft w:val="0"/>
      <w:marRight w:val="0"/>
      <w:marTop w:val="0"/>
      <w:marBottom w:val="0"/>
      <w:divBdr>
        <w:top w:val="none" w:sz="0" w:space="0" w:color="auto"/>
        <w:left w:val="none" w:sz="0" w:space="0" w:color="auto"/>
        <w:bottom w:val="none" w:sz="0" w:space="0" w:color="auto"/>
        <w:right w:val="none" w:sz="0" w:space="0" w:color="auto"/>
      </w:divBdr>
    </w:div>
    <w:div w:id="359092447">
      <w:bodyDiv w:val="1"/>
      <w:marLeft w:val="0"/>
      <w:marRight w:val="0"/>
      <w:marTop w:val="0"/>
      <w:marBottom w:val="0"/>
      <w:divBdr>
        <w:top w:val="none" w:sz="0" w:space="0" w:color="auto"/>
        <w:left w:val="none" w:sz="0" w:space="0" w:color="auto"/>
        <w:bottom w:val="none" w:sz="0" w:space="0" w:color="auto"/>
        <w:right w:val="none" w:sz="0" w:space="0" w:color="auto"/>
      </w:divBdr>
    </w:div>
    <w:div w:id="360278213">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68605155">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110334">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2703991">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12553628">
      <w:bodyDiv w:val="1"/>
      <w:marLeft w:val="0"/>
      <w:marRight w:val="0"/>
      <w:marTop w:val="0"/>
      <w:marBottom w:val="0"/>
      <w:divBdr>
        <w:top w:val="none" w:sz="0" w:space="0" w:color="auto"/>
        <w:left w:val="none" w:sz="0" w:space="0" w:color="auto"/>
        <w:bottom w:val="none" w:sz="0" w:space="0" w:color="auto"/>
        <w:right w:val="none" w:sz="0" w:space="0" w:color="auto"/>
      </w:divBdr>
    </w:div>
    <w:div w:id="412750861">
      <w:bodyDiv w:val="1"/>
      <w:marLeft w:val="0"/>
      <w:marRight w:val="0"/>
      <w:marTop w:val="0"/>
      <w:marBottom w:val="0"/>
      <w:divBdr>
        <w:top w:val="none" w:sz="0" w:space="0" w:color="auto"/>
        <w:left w:val="none" w:sz="0" w:space="0" w:color="auto"/>
        <w:bottom w:val="none" w:sz="0" w:space="0" w:color="auto"/>
        <w:right w:val="none" w:sz="0" w:space="0" w:color="auto"/>
      </w:divBdr>
    </w:div>
    <w:div w:id="415634203">
      <w:bodyDiv w:val="1"/>
      <w:marLeft w:val="0"/>
      <w:marRight w:val="0"/>
      <w:marTop w:val="0"/>
      <w:marBottom w:val="0"/>
      <w:divBdr>
        <w:top w:val="none" w:sz="0" w:space="0" w:color="auto"/>
        <w:left w:val="none" w:sz="0" w:space="0" w:color="auto"/>
        <w:bottom w:val="none" w:sz="0" w:space="0" w:color="auto"/>
        <w:right w:val="none" w:sz="0" w:space="0" w:color="auto"/>
      </w:divBdr>
    </w:div>
    <w:div w:id="426733607">
      <w:bodyDiv w:val="1"/>
      <w:marLeft w:val="0"/>
      <w:marRight w:val="0"/>
      <w:marTop w:val="0"/>
      <w:marBottom w:val="0"/>
      <w:divBdr>
        <w:top w:val="none" w:sz="0" w:space="0" w:color="auto"/>
        <w:left w:val="none" w:sz="0" w:space="0" w:color="auto"/>
        <w:bottom w:val="none" w:sz="0" w:space="0" w:color="auto"/>
        <w:right w:val="none" w:sz="0" w:space="0" w:color="auto"/>
      </w:divBdr>
    </w:div>
    <w:div w:id="428545549">
      <w:bodyDiv w:val="1"/>
      <w:marLeft w:val="0"/>
      <w:marRight w:val="0"/>
      <w:marTop w:val="0"/>
      <w:marBottom w:val="0"/>
      <w:divBdr>
        <w:top w:val="none" w:sz="0" w:space="0" w:color="auto"/>
        <w:left w:val="none" w:sz="0" w:space="0" w:color="auto"/>
        <w:bottom w:val="none" w:sz="0" w:space="0" w:color="auto"/>
        <w:right w:val="none" w:sz="0" w:space="0" w:color="auto"/>
      </w:divBdr>
    </w:div>
    <w:div w:id="432673589">
      <w:bodyDiv w:val="1"/>
      <w:marLeft w:val="0"/>
      <w:marRight w:val="0"/>
      <w:marTop w:val="0"/>
      <w:marBottom w:val="0"/>
      <w:divBdr>
        <w:top w:val="none" w:sz="0" w:space="0" w:color="auto"/>
        <w:left w:val="none" w:sz="0" w:space="0" w:color="auto"/>
        <w:bottom w:val="none" w:sz="0" w:space="0" w:color="auto"/>
        <w:right w:val="none" w:sz="0" w:space="0" w:color="auto"/>
      </w:divBdr>
    </w:div>
    <w:div w:id="436414336">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47890471">
      <w:bodyDiv w:val="1"/>
      <w:marLeft w:val="0"/>
      <w:marRight w:val="0"/>
      <w:marTop w:val="0"/>
      <w:marBottom w:val="0"/>
      <w:divBdr>
        <w:top w:val="none" w:sz="0" w:space="0" w:color="auto"/>
        <w:left w:val="none" w:sz="0" w:space="0" w:color="auto"/>
        <w:bottom w:val="none" w:sz="0" w:space="0" w:color="auto"/>
        <w:right w:val="none" w:sz="0" w:space="0" w:color="auto"/>
      </w:divBdr>
    </w:div>
    <w:div w:id="451244599">
      <w:bodyDiv w:val="1"/>
      <w:marLeft w:val="0"/>
      <w:marRight w:val="0"/>
      <w:marTop w:val="0"/>
      <w:marBottom w:val="0"/>
      <w:divBdr>
        <w:top w:val="none" w:sz="0" w:space="0" w:color="auto"/>
        <w:left w:val="none" w:sz="0" w:space="0" w:color="auto"/>
        <w:bottom w:val="none" w:sz="0" w:space="0" w:color="auto"/>
        <w:right w:val="none" w:sz="0" w:space="0" w:color="auto"/>
      </w:divBdr>
    </w:div>
    <w:div w:id="453525653">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56678553">
      <w:bodyDiv w:val="1"/>
      <w:marLeft w:val="0"/>
      <w:marRight w:val="0"/>
      <w:marTop w:val="0"/>
      <w:marBottom w:val="0"/>
      <w:divBdr>
        <w:top w:val="none" w:sz="0" w:space="0" w:color="auto"/>
        <w:left w:val="none" w:sz="0" w:space="0" w:color="auto"/>
        <w:bottom w:val="none" w:sz="0" w:space="0" w:color="auto"/>
        <w:right w:val="none" w:sz="0" w:space="0" w:color="auto"/>
      </w:divBdr>
    </w:div>
    <w:div w:id="459765968">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1583619">
      <w:bodyDiv w:val="1"/>
      <w:marLeft w:val="0"/>
      <w:marRight w:val="0"/>
      <w:marTop w:val="0"/>
      <w:marBottom w:val="0"/>
      <w:divBdr>
        <w:top w:val="none" w:sz="0" w:space="0" w:color="auto"/>
        <w:left w:val="none" w:sz="0" w:space="0" w:color="auto"/>
        <w:bottom w:val="none" w:sz="0" w:space="0" w:color="auto"/>
        <w:right w:val="none" w:sz="0" w:space="0" w:color="auto"/>
      </w:divBdr>
    </w:div>
    <w:div w:id="46736363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471531548">
      <w:bodyDiv w:val="1"/>
      <w:marLeft w:val="0"/>
      <w:marRight w:val="0"/>
      <w:marTop w:val="0"/>
      <w:marBottom w:val="0"/>
      <w:divBdr>
        <w:top w:val="none" w:sz="0" w:space="0" w:color="auto"/>
        <w:left w:val="none" w:sz="0" w:space="0" w:color="auto"/>
        <w:bottom w:val="none" w:sz="0" w:space="0" w:color="auto"/>
        <w:right w:val="none" w:sz="0" w:space="0" w:color="auto"/>
      </w:divBdr>
    </w:div>
    <w:div w:id="471599700">
      <w:bodyDiv w:val="1"/>
      <w:marLeft w:val="0"/>
      <w:marRight w:val="0"/>
      <w:marTop w:val="0"/>
      <w:marBottom w:val="0"/>
      <w:divBdr>
        <w:top w:val="none" w:sz="0" w:space="0" w:color="auto"/>
        <w:left w:val="none" w:sz="0" w:space="0" w:color="auto"/>
        <w:bottom w:val="none" w:sz="0" w:space="0" w:color="auto"/>
        <w:right w:val="none" w:sz="0" w:space="0" w:color="auto"/>
      </w:divBdr>
    </w:div>
    <w:div w:id="472985246">
      <w:bodyDiv w:val="1"/>
      <w:marLeft w:val="0"/>
      <w:marRight w:val="0"/>
      <w:marTop w:val="0"/>
      <w:marBottom w:val="0"/>
      <w:divBdr>
        <w:top w:val="none" w:sz="0" w:space="0" w:color="auto"/>
        <w:left w:val="none" w:sz="0" w:space="0" w:color="auto"/>
        <w:bottom w:val="none" w:sz="0" w:space="0" w:color="auto"/>
        <w:right w:val="none" w:sz="0" w:space="0" w:color="auto"/>
      </w:divBdr>
    </w:div>
    <w:div w:id="488717046">
      <w:bodyDiv w:val="1"/>
      <w:marLeft w:val="0"/>
      <w:marRight w:val="0"/>
      <w:marTop w:val="0"/>
      <w:marBottom w:val="0"/>
      <w:divBdr>
        <w:top w:val="none" w:sz="0" w:space="0" w:color="auto"/>
        <w:left w:val="none" w:sz="0" w:space="0" w:color="auto"/>
        <w:bottom w:val="none" w:sz="0" w:space="0" w:color="auto"/>
        <w:right w:val="none" w:sz="0" w:space="0" w:color="auto"/>
      </w:divBdr>
    </w:div>
    <w:div w:id="488983834">
      <w:bodyDiv w:val="1"/>
      <w:marLeft w:val="0"/>
      <w:marRight w:val="0"/>
      <w:marTop w:val="0"/>
      <w:marBottom w:val="0"/>
      <w:divBdr>
        <w:top w:val="none" w:sz="0" w:space="0" w:color="auto"/>
        <w:left w:val="none" w:sz="0" w:space="0" w:color="auto"/>
        <w:bottom w:val="none" w:sz="0" w:space="0" w:color="auto"/>
        <w:right w:val="none" w:sz="0" w:space="0" w:color="auto"/>
      </w:divBdr>
    </w:div>
    <w:div w:id="495071132">
      <w:bodyDiv w:val="1"/>
      <w:marLeft w:val="0"/>
      <w:marRight w:val="0"/>
      <w:marTop w:val="0"/>
      <w:marBottom w:val="0"/>
      <w:divBdr>
        <w:top w:val="none" w:sz="0" w:space="0" w:color="auto"/>
        <w:left w:val="none" w:sz="0" w:space="0" w:color="auto"/>
        <w:bottom w:val="none" w:sz="0" w:space="0" w:color="auto"/>
        <w:right w:val="none" w:sz="0" w:space="0" w:color="auto"/>
      </w:divBdr>
    </w:div>
    <w:div w:id="497424277">
      <w:bodyDiv w:val="1"/>
      <w:marLeft w:val="0"/>
      <w:marRight w:val="0"/>
      <w:marTop w:val="0"/>
      <w:marBottom w:val="0"/>
      <w:divBdr>
        <w:top w:val="none" w:sz="0" w:space="0" w:color="auto"/>
        <w:left w:val="none" w:sz="0" w:space="0" w:color="auto"/>
        <w:bottom w:val="none" w:sz="0" w:space="0" w:color="auto"/>
        <w:right w:val="none" w:sz="0" w:space="0" w:color="auto"/>
      </w:divBdr>
    </w:div>
    <w:div w:id="498886377">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05753760">
      <w:bodyDiv w:val="1"/>
      <w:marLeft w:val="0"/>
      <w:marRight w:val="0"/>
      <w:marTop w:val="0"/>
      <w:marBottom w:val="0"/>
      <w:divBdr>
        <w:top w:val="none" w:sz="0" w:space="0" w:color="auto"/>
        <w:left w:val="none" w:sz="0" w:space="0" w:color="auto"/>
        <w:bottom w:val="none" w:sz="0" w:space="0" w:color="auto"/>
        <w:right w:val="none" w:sz="0" w:space="0" w:color="auto"/>
      </w:divBdr>
    </w:div>
    <w:div w:id="518852598">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29222280">
      <w:bodyDiv w:val="1"/>
      <w:marLeft w:val="0"/>
      <w:marRight w:val="0"/>
      <w:marTop w:val="0"/>
      <w:marBottom w:val="0"/>
      <w:divBdr>
        <w:top w:val="none" w:sz="0" w:space="0" w:color="auto"/>
        <w:left w:val="none" w:sz="0" w:space="0" w:color="auto"/>
        <w:bottom w:val="none" w:sz="0" w:space="0" w:color="auto"/>
        <w:right w:val="none" w:sz="0" w:space="0" w:color="auto"/>
      </w:divBdr>
    </w:div>
    <w:div w:id="534344858">
      <w:bodyDiv w:val="1"/>
      <w:marLeft w:val="0"/>
      <w:marRight w:val="0"/>
      <w:marTop w:val="0"/>
      <w:marBottom w:val="0"/>
      <w:divBdr>
        <w:top w:val="none" w:sz="0" w:space="0" w:color="auto"/>
        <w:left w:val="none" w:sz="0" w:space="0" w:color="auto"/>
        <w:bottom w:val="none" w:sz="0" w:space="0" w:color="auto"/>
        <w:right w:val="none" w:sz="0" w:space="0" w:color="auto"/>
      </w:divBdr>
    </w:div>
    <w:div w:id="535700745">
      <w:bodyDiv w:val="1"/>
      <w:marLeft w:val="0"/>
      <w:marRight w:val="0"/>
      <w:marTop w:val="0"/>
      <w:marBottom w:val="0"/>
      <w:divBdr>
        <w:top w:val="none" w:sz="0" w:space="0" w:color="auto"/>
        <w:left w:val="none" w:sz="0" w:space="0" w:color="auto"/>
        <w:bottom w:val="none" w:sz="0" w:space="0" w:color="auto"/>
        <w:right w:val="none" w:sz="0" w:space="0" w:color="auto"/>
      </w:divBdr>
    </w:div>
    <w:div w:id="544872316">
      <w:bodyDiv w:val="1"/>
      <w:marLeft w:val="0"/>
      <w:marRight w:val="0"/>
      <w:marTop w:val="0"/>
      <w:marBottom w:val="0"/>
      <w:divBdr>
        <w:top w:val="none" w:sz="0" w:space="0" w:color="auto"/>
        <w:left w:val="none" w:sz="0" w:space="0" w:color="auto"/>
        <w:bottom w:val="none" w:sz="0" w:space="0" w:color="auto"/>
        <w:right w:val="none" w:sz="0" w:space="0" w:color="auto"/>
      </w:divBdr>
    </w:div>
    <w:div w:id="549650766">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0965260">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4662400">
      <w:bodyDiv w:val="1"/>
      <w:marLeft w:val="0"/>
      <w:marRight w:val="0"/>
      <w:marTop w:val="0"/>
      <w:marBottom w:val="0"/>
      <w:divBdr>
        <w:top w:val="none" w:sz="0" w:space="0" w:color="auto"/>
        <w:left w:val="none" w:sz="0" w:space="0" w:color="auto"/>
        <w:bottom w:val="none" w:sz="0" w:space="0" w:color="auto"/>
        <w:right w:val="none" w:sz="0" w:space="0" w:color="auto"/>
      </w:divBdr>
    </w:div>
    <w:div w:id="554968045">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0094982">
      <w:bodyDiv w:val="1"/>
      <w:marLeft w:val="0"/>
      <w:marRight w:val="0"/>
      <w:marTop w:val="0"/>
      <w:marBottom w:val="0"/>
      <w:divBdr>
        <w:top w:val="none" w:sz="0" w:space="0" w:color="auto"/>
        <w:left w:val="none" w:sz="0" w:space="0" w:color="auto"/>
        <w:bottom w:val="none" w:sz="0" w:space="0" w:color="auto"/>
        <w:right w:val="none" w:sz="0" w:space="0" w:color="auto"/>
      </w:divBdr>
    </w:div>
    <w:div w:id="561015907">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0773902">
      <w:bodyDiv w:val="1"/>
      <w:marLeft w:val="0"/>
      <w:marRight w:val="0"/>
      <w:marTop w:val="0"/>
      <w:marBottom w:val="0"/>
      <w:divBdr>
        <w:top w:val="none" w:sz="0" w:space="0" w:color="auto"/>
        <w:left w:val="none" w:sz="0" w:space="0" w:color="auto"/>
        <w:bottom w:val="none" w:sz="0" w:space="0" w:color="auto"/>
        <w:right w:val="none" w:sz="0" w:space="0" w:color="auto"/>
      </w:divBdr>
    </w:div>
    <w:div w:id="572130437">
      <w:bodyDiv w:val="1"/>
      <w:marLeft w:val="0"/>
      <w:marRight w:val="0"/>
      <w:marTop w:val="0"/>
      <w:marBottom w:val="0"/>
      <w:divBdr>
        <w:top w:val="none" w:sz="0" w:space="0" w:color="auto"/>
        <w:left w:val="none" w:sz="0" w:space="0" w:color="auto"/>
        <w:bottom w:val="none" w:sz="0" w:space="0" w:color="auto"/>
        <w:right w:val="none" w:sz="0" w:space="0" w:color="auto"/>
      </w:divBdr>
    </w:div>
    <w:div w:id="572815252">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610936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2326287">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594821852">
      <w:bodyDiv w:val="1"/>
      <w:marLeft w:val="0"/>
      <w:marRight w:val="0"/>
      <w:marTop w:val="0"/>
      <w:marBottom w:val="0"/>
      <w:divBdr>
        <w:top w:val="none" w:sz="0" w:space="0" w:color="auto"/>
        <w:left w:val="none" w:sz="0" w:space="0" w:color="auto"/>
        <w:bottom w:val="none" w:sz="0" w:space="0" w:color="auto"/>
        <w:right w:val="none" w:sz="0" w:space="0" w:color="auto"/>
      </w:divBdr>
    </w:div>
    <w:div w:id="599878881">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05963007">
      <w:bodyDiv w:val="1"/>
      <w:marLeft w:val="0"/>
      <w:marRight w:val="0"/>
      <w:marTop w:val="0"/>
      <w:marBottom w:val="0"/>
      <w:divBdr>
        <w:top w:val="none" w:sz="0" w:space="0" w:color="auto"/>
        <w:left w:val="none" w:sz="0" w:space="0" w:color="auto"/>
        <w:bottom w:val="none" w:sz="0" w:space="0" w:color="auto"/>
        <w:right w:val="none" w:sz="0" w:space="0" w:color="auto"/>
      </w:divBdr>
    </w:div>
    <w:div w:id="608775078">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29867979">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41813470">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59426675">
      <w:bodyDiv w:val="1"/>
      <w:marLeft w:val="0"/>
      <w:marRight w:val="0"/>
      <w:marTop w:val="0"/>
      <w:marBottom w:val="0"/>
      <w:divBdr>
        <w:top w:val="none" w:sz="0" w:space="0" w:color="auto"/>
        <w:left w:val="none" w:sz="0" w:space="0" w:color="auto"/>
        <w:bottom w:val="none" w:sz="0" w:space="0" w:color="auto"/>
        <w:right w:val="none" w:sz="0" w:space="0" w:color="auto"/>
      </w:divBdr>
    </w:div>
    <w:div w:id="660542565">
      <w:bodyDiv w:val="1"/>
      <w:marLeft w:val="0"/>
      <w:marRight w:val="0"/>
      <w:marTop w:val="0"/>
      <w:marBottom w:val="0"/>
      <w:divBdr>
        <w:top w:val="none" w:sz="0" w:space="0" w:color="auto"/>
        <w:left w:val="none" w:sz="0" w:space="0" w:color="auto"/>
        <w:bottom w:val="none" w:sz="0" w:space="0" w:color="auto"/>
        <w:right w:val="none" w:sz="0" w:space="0" w:color="auto"/>
      </w:divBdr>
    </w:div>
    <w:div w:id="661659841">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67319906">
      <w:bodyDiv w:val="1"/>
      <w:marLeft w:val="0"/>
      <w:marRight w:val="0"/>
      <w:marTop w:val="0"/>
      <w:marBottom w:val="0"/>
      <w:divBdr>
        <w:top w:val="none" w:sz="0" w:space="0" w:color="auto"/>
        <w:left w:val="none" w:sz="0" w:space="0" w:color="auto"/>
        <w:bottom w:val="none" w:sz="0" w:space="0" w:color="auto"/>
        <w:right w:val="none" w:sz="0" w:space="0" w:color="auto"/>
      </w:divBdr>
    </w:div>
    <w:div w:id="670645751">
      <w:bodyDiv w:val="1"/>
      <w:marLeft w:val="0"/>
      <w:marRight w:val="0"/>
      <w:marTop w:val="0"/>
      <w:marBottom w:val="0"/>
      <w:divBdr>
        <w:top w:val="none" w:sz="0" w:space="0" w:color="auto"/>
        <w:left w:val="none" w:sz="0" w:space="0" w:color="auto"/>
        <w:bottom w:val="none" w:sz="0" w:space="0" w:color="auto"/>
        <w:right w:val="none" w:sz="0" w:space="0" w:color="auto"/>
      </w:divBdr>
    </w:div>
    <w:div w:id="671184809">
      <w:bodyDiv w:val="1"/>
      <w:marLeft w:val="0"/>
      <w:marRight w:val="0"/>
      <w:marTop w:val="0"/>
      <w:marBottom w:val="0"/>
      <w:divBdr>
        <w:top w:val="none" w:sz="0" w:space="0" w:color="auto"/>
        <w:left w:val="none" w:sz="0" w:space="0" w:color="auto"/>
        <w:bottom w:val="none" w:sz="0" w:space="0" w:color="auto"/>
        <w:right w:val="none" w:sz="0" w:space="0" w:color="auto"/>
      </w:divBdr>
    </w:div>
    <w:div w:id="676661764">
      <w:bodyDiv w:val="1"/>
      <w:marLeft w:val="0"/>
      <w:marRight w:val="0"/>
      <w:marTop w:val="0"/>
      <w:marBottom w:val="0"/>
      <w:divBdr>
        <w:top w:val="none" w:sz="0" w:space="0" w:color="auto"/>
        <w:left w:val="none" w:sz="0" w:space="0" w:color="auto"/>
        <w:bottom w:val="none" w:sz="0" w:space="0" w:color="auto"/>
        <w:right w:val="none" w:sz="0" w:space="0" w:color="auto"/>
      </w:divBdr>
    </w:div>
    <w:div w:id="68166264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85982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696856693">
      <w:bodyDiv w:val="1"/>
      <w:marLeft w:val="0"/>
      <w:marRight w:val="0"/>
      <w:marTop w:val="0"/>
      <w:marBottom w:val="0"/>
      <w:divBdr>
        <w:top w:val="none" w:sz="0" w:space="0" w:color="auto"/>
        <w:left w:val="none" w:sz="0" w:space="0" w:color="auto"/>
        <w:bottom w:val="none" w:sz="0" w:space="0" w:color="auto"/>
        <w:right w:val="none" w:sz="0" w:space="0" w:color="auto"/>
      </w:divBdr>
    </w:div>
    <w:div w:id="70224458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14044558">
      <w:bodyDiv w:val="1"/>
      <w:marLeft w:val="0"/>
      <w:marRight w:val="0"/>
      <w:marTop w:val="0"/>
      <w:marBottom w:val="0"/>
      <w:divBdr>
        <w:top w:val="none" w:sz="0" w:space="0" w:color="auto"/>
        <w:left w:val="none" w:sz="0" w:space="0" w:color="auto"/>
        <w:bottom w:val="none" w:sz="0" w:space="0" w:color="auto"/>
        <w:right w:val="none" w:sz="0" w:space="0" w:color="auto"/>
      </w:divBdr>
    </w:div>
    <w:div w:id="718820054">
      <w:bodyDiv w:val="1"/>
      <w:marLeft w:val="0"/>
      <w:marRight w:val="0"/>
      <w:marTop w:val="0"/>
      <w:marBottom w:val="0"/>
      <w:divBdr>
        <w:top w:val="none" w:sz="0" w:space="0" w:color="auto"/>
        <w:left w:val="none" w:sz="0" w:space="0" w:color="auto"/>
        <w:bottom w:val="none" w:sz="0" w:space="0" w:color="auto"/>
        <w:right w:val="none" w:sz="0" w:space="0" w:color="auto"/>
      </w:divBdr>
    </w:div>
    <w:div w:id="719938944">
      <w:bodyDiv w:val="1"/>
      <w:marLeft w:val="0"/>
      <w:marRight w:val="0"/>
      <w:marTop w:val="0"/>
      <w:marBottom w:val="0"/>
      <w:divBdr>
        <w:top w:val="none" w:sz="0" w:space="0" w:color="auto"/>
        <w:left w:val="none" w:sz="0" w:space="0" w:color="auto"/>
        <w:bottom w:val="none" w:sz="0" w:space="0" w:color="auto"/>
        <w:right w:val="none" w:sz="0" w:space="0" w:color="auto"/>
      </w:divBdr>
    </w:div>
    <w:div w:id="725032648">
      <w:bodyDiv w:val="1"/>
      <w:marLeft w:val="0"/>
      <w:marRight w:val="0"/>
      <w:marTop w:val="0"/>
      <w:marBottom w:val="0"/>
      <w:divBdr>
        <w:top w:val="none" w:sz="0" w:space="0" w:color="auto"/>
        <w:left w:val="none" w:sz="0" w:space="0" w:color="auto"/>
        <w:bottom w:val="none" w:sz="0" w:space="0" w:color="auto"/>
        <w:right w:val="none" w:sz="0" w:space="0" w:color="auto"/>
      </w:divBdr>
    </w:div>
    <w:div w:id="732002638">
      <w:bodyDiv w:val="1"/>
      <w:marLeft w:val="0"/>
      <w:marRight w:val="0"/>
      <w:marTop w:val="0"/>
      <w:marBottom w:val="0"/>
      <w:divBdr>
        <w:top w:val="none" w:sz="0" w:space="0" w:color="auto"/>
        <w:left w:val="none" w:sz="0" w:space="0" w:color="auto"/>
        <w:bottom w:val="none" w:sz="0" w:space="0" w:color="auto"/>
        <w:right w:val="none" w:sz="0" w:space="0" w:color="auto"/>
      </w:divBdr>
    </w:div>
    <w:div w:id="732964759">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38676205">
      <w:bodyDiv w:val="1"/>
      <w:marLeft w:val="0"/>
      <w:marRight w:val="0"/>
      <w:marTop w:val="0"/>
      <w:marBottom w:val="0"/>
      <w:divBdr>
        <w:top w:val="none" w:sz="0" w:space="0" w:color="auto"/>
        <w:left w:val="none" w:sz="0" w:space="0" w:color="auto"/>
        <w:bottom w:val="none" w:sz="0" w:space="0" w:color="auto"/>
        <w:right w:val="none" w:sz="0" w:space="0" w:color="auto"/>
      </w:divBdr>
    </w:div>
    <w:div w:id="739600671">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5765509">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2504864">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7748686">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612026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69815153">
      <w:bodyDiv w:val="1"/>
      <w:marLeft w:val="0"/>
      <w:marRight w:val="0"/>
      <w:marTop w:val="0"/>
      <w:marBottom w:val="0"/>
      <w:divBdr>
        <w:top w:val="none" w:sz="0" w:space="0" w:color="auto"/>
        <w:left w:val="none" w:sz="0" w:space="0" w:color="auto"/>
        <w:bottom w:val="none" w:sz="0" w:space="0" w:color="auto"/>
        <w:right w:val="none" w:sz="0" w:space="0" w:color="auto"/>
      </w:divBdr>
    </w:div>
    <w:div w:id="774598420">
      <w:bodyDiv w:val="1"/>
      <w:marLeft w:val="0"/>
      <w:marRight w:val="0"/>
      <w:marTop w:val="0"/>
      <w:marBottom w:val="0"/>
      <w:divBdr>
        <w:top w:val="none" w:sz="0" w:space="0" w:color="auto"/>
        <w:left w:val="none" w:sz="0" w:space="0" w:color="auto"/>
        <w:bottom w:val="none" w:sz="0" w:space="0" w:color="auto"/>
        <w:right w:val="none" w:sz="0" w:space="0" w:color="auto"/>
      </w:divBdr>
    </w:div>
    <w:div w:id="777676195">
      <w:bodyDiv w:val="1"/>
      <w:marLeft w:val="0"/>
      <w:marRight w:val="0"/>
      <w:marTop w:val="0"/>
      <w:marBottom w:val="0"/>
      <w:divBdr>
        <w:top w:val="none" w:sz="0" w:space="0" w:color="auto"/>
        <w:left w:val="none" w:sz="0" w:space="0" w:color="auto"/>
        <w:bottom w:val="none" w:sz="0" w:space="0" w:color="auto"/>
        <w:right w:val="none" w:sz="0" w:space="0" w:color="auto"/>
      </w:divBdr>
    </w:div>
    <w:div w:id="782303891">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783497291">
      <w:bodyDiv w:val="1"/>
      <w:marLeft w:val="0"/>
      <w:marRight w:val="0"/>
      <w:marTop w:val="0"/>
      <w:marBottom w:val="0"/>
      <w:divBdr>
        <w:top w:val="none" w:sz="0" w:space="0" w:color="auto"/>
        <w:left w:val="none" w:sz="0" w:space="0" w:color="auto"/>
        <w:bottom w:val="none" w:sz="0" w:space="0" w:color="auto"/>
        <w:right w:val="none" w:sz="0" w:space="0" w:color="auto"/>
      </w:divBdr>
    </w:div>
    <w:div w:id="785584380">
      <w:bodyDiv w:val="1"/>
      <w:marLeft w:val="0"/>
      <w:marRight w:val="0"/>
      <w:marTop w:val="0"/>
      <w:marBottom w:val="0"/>
      <w:divBdr>
        <w:top w:val="none" w:sz="0" w:space="0" w:color="auto"/>
        <w:left w:val="none" w:sz="0" w:space="0" w:color="auto"/>
        <w:bottom w:val="none" w:sz="0" w:space="0" w:color="auto"/>
        <w:right w:val="none" w:sz="0" w:space="0" w:color="auto"/>
      </w:divBdr>
    </w:div>
    <w:div w:id="791753055">
      <w:bodyDiv w:val="1"/>
      <w:marLeft w:val="0"/>
      <w:marRight w:val="0"/>
      <w:marTop w:val="0"/>
      <w:marBottom w:val="0"/>
      <w:divBdr>
        <w:top w:val="none" w:sz="0" w:space="0" w:color="auto"/>
        <w:left w:val="none" w:sz="0" w:space="0" w:color="auto"/>
        <w:bottom w:val="none" w:sz="0" w:space="0" w:color="auto"/>
        <w:right w:val="none" w:sz="0" w:space="0" w:color="auto"/>
      </w:divBdr>
    </w:div>
    <w:div w:id="796918644">
      <w:bodyDiv w:val="1"/>
      <w:marLeft w:val="0"/>
      <w:marRight w:val="0"/>
      <w:marTop w:val="0"/>
      <w:marBottom w:val="0"/>
      <w:divBdr>
        <w:top w:val="none" w:sz="0" w:space="0" w:color="auto"/>
        <w:left w:val="none" w:sz="0" w:space="0" w:color="auto"/>
        <w:bottom w:val="none" w:sz="0" w:space="0" w:color="auto"/>
        <w:right w:val="none" w:sz="0" w:space="0" w:color="auto"/>
      </w:divBdr>
    </w:div>
    <w:div w:id="797334586">
      <w:bodyDiv w:val="1"/>
      <w:marLeft w:val="0"/>
      <w:marRight w:val="0"/>
      <w:marTop w:val="0"/>
      <w:marBottom w:val="0"/>
      <w:divBdr>
        <w:top w:val="none" w:sz="0" w:space="0" w:color="auto"/>
        <w:left w:val="none" w:sz="0" w:space="0" w:color="auto"/>
        <w:bottom w:val="none" w:sz="0" w:space="0" w:color="auto"/>
        <w:right w:val="none" w:sz="0" w:space="0" w:color="auto"/>
      </w:divBdr>
    </w:div>
    <w:div w:id="799231769">
      <w:bodyDiv w:val="1"/>
      <w:marLeft w:val="0"/>
      <w:marRight w:val="0"/>
      <w:marTop w:val="0"/>
      <w:marBottom w:val="0"/>
      <w:divBdr>
        <w:top w:val="none" w:sz="0" w:space="0" w:color="auto"/>
        <w:left w:val="none" w:sz="0" w:space="0" w:color="auto"/>
        <w:bottom w:val="none" w:sz="0" w:space="0" w:color="auto"/>
        <w:right w:val="none" w:sz="0" w:space="0" w:color="auto"/>
      </w:divBdr>
    </w:div>
    <w:div w:id="799810862">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07435289">
      <w:bodyDiv w:val="1"/>
      <w:marLeft w:val="0"/>
      <w:marRight w:val="0"/>
      <w:marTop w:val="0"/>
      <w:marBottom w:val="0"/>
      <w:divBdr>
        <w:top w:val="none" w:sz="0" w:space="0" w:color="auto"/>
        <w:left w:val="none" w:sz="0" w:space="0" w:color="auto"/>
        <w:bottom w:val="none" w:sz="0" w:space="0" w:color="auto"/>
        <w:right w:val="none" w:sz="0" w:space="0" w:color="auto"/>
      </w:divBdr>
    </w:div>
    <w:div w:id="811218524">
      <w:bodyDiv w:val="1"/>
      <w:marLeft w:val="0"/>
      <w:marRight w:val="0"/>
      <w:marTop w:val="0"/>
      <w:marBottom w:val="0"/>
      <w:divBdr>
        <w:top w:val="none" w:sz="0" w:space="0" w:color="auto"/>
        <w:left w:val="none" w:sz="0" w:space="0" w:color="auto"/>
        <w:bottom w:val="none" w:sz="0" w:space="0" w:color="auto"/>
        <w:right w:val="none" w:sz="0" w:space="0" w:color="auto"/>
      </w:divBdr>
    </w:div>
    <w:div w:id="817189051">
      <w:bodyDiv w:val="1"/>
      <w:marLeft w:val="0"/>
      <w:marRight w:val="0"/>
      <w:marTop w:val="0"/>
      <w:marBottom w:val="0"/>
      <w:divBdr>
        <w:top w:val="none" w:sz="0" w:space="0" w:color="auto"/>
        <w:left w:val="none" w:sz="0" w:space="0" w:color="auto"/>
        <w:bottom w:val="none" w:sz="0" w:space="0" w:color="auto"/>
        <w:right w:val="none" w:sz="0" w:space="0" w:color="auto"/>
      </w:divBdr>
    </w:div>
    <w:div w:id="819930855">
      <w:bodyDiv w:val="1"/>
      <w:marLeft w:val="0"/>
      <w:marRight w:val="0"/>
      <w:marTop w:val="0"/>
      <w:marBottom w:val="0"/>
      <w:divBdr>
        <w:top w:val="none" w:sz="0" w:space="0" w:color="auto"/>
        <w:left w:val="none" w:sz="0" w:space="0" w:color="auto"/>
        <w:bottom w:val="none" w:sz="0" w:space="0" w:color="auto"/>
        <w:right w:val="none" w:sz="0" w:space="0" w:color="auto"/>
      </w:divBdr>
    </w:div>
    <w:div w:id="821846068">
      <w:bodyDiv w:val="1"/>
      <w:marLeft w:val="0"/>
      <w:marRight w:val="0"/>
      <w:marTop w:val="0"/>
      <w:marBottom w:val="0"/>
      <w:divBdr>
        <w:top w:val="none" w:sz="0" w:space="0" w:color="auto"/>
        <w:left w:val="none" w:sz="0" w:space="0" w:color="auto"/>
        <w:bottom w:val="none" w:sz="0" w:space="0" w:color="auto"/>
        <w:right w:val="none" w:sz="0" w:space="0" w:color="auto"/>
      </w:divBdr>
    </w:div>
    <w:div w:id="822234643">
      <w:bodyDiv w:val="1"/>
      <w:marLeft w:val="0"/>
      <w:marRight w:val="0"/>
      <w:marTop w:val="0"/>
      <w:marBottom w:val="0"/>
      <w:divBdr>
        <w:top w:val="none" w:sz="0" w:space="0" w:color="auto"/>
        <w:left w:val="none" w:sz="0" w:space="0" w:color="auto"/>
        <w:bottom w:val="none" w:sz="0" w:space="0" w:color="auto"/>
        <w:right w:val="none" w:sz="0" w:space="0" w:color="auto"/>
      </w:divBdr>
    </w:div>
    <w:div w:id="825515744">
      <w:bodyDiv w:val="1"/>
      <w:marLeft w:val="0"/>
      <w:marRight w:val="0"/>
      <w:marTop w:val="0"/>
      <w:marBottom w:val="0"/>
      <w:divBdr>
        <w:top w:val="none" w:sz="0" w:space="0" w:color="auto"/>
        <w:left w:val="none" w:sz="0" w:space="0" w:color="auto"/>
        <w:bottom w:val="none" w:sz="0" w:space="0" w:color="auto"/>
        <w:right w:val="none" w:sz="0" w:space="0" w:color="auto"/>
      </w:divBdr>
    </w:div>
    <w:div w:id="827676091">
      <w:bodyDiv w:val="1"/>
      <w:marLeft w:val="0"/>
      <w:marRight w:val="0"/>
      <w:marTop w:val="0"/>
      <w:marBottom w:val="0"/>
      <w:divBdr>
        <w:top w:val="none" w:sz="0" w:space="0" w:color="auto"/>
        <w:left w:val="none" w:sz="0" w:space="0" w:color="auto"/>
        <w:bottom w:val="none" w:sz="0" w:space="0" w:color="auto"/>
        <w:right w:val="none" w:sz="0" w:space="0" w:color="auto"/>
      </w:divBdr>
    </w:div>
    <w:div w:id="829448203">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34419950">
      <w:bodyDiv w:val="1"/>
      <w:marLeft w:val="0"/>
      <w:marRight w:val="0"/>
      <w:marTop w:val="0"/>
      <w:marBottom w:val="0"/>
      <w:divBdr>
        <w:top w:val="none" w:sz="0" w:space="0" w:color="auto"/>
        <w:left w:val="none" w:sz="0" w:space="0" w:color="auto"/>
        <w:bottom w:val="none" w:sz="0" w:space="0" w:color="auto"/>
        <w:right w:val="none" w:sz="0" w:space="0" w:color="auto"/>
      </w:divBdr>
    </w:div>
    <w:div w:id="840195997">
      <w:bodyDiv w:val="1"/>
      <w:marLeft w:val="0"/>
      <w:marRight w:val="0"/>
      <w:marTop w:val="0"/>
      <w:marBottom w:val="0"/>
      <w:divBdr>
        <w:top w:val="none" w:sz="0" w:space="0" w:color="auto"/>
        <w:left w:val="none" w:sz="0" w:space="0" w:color="auto"/>
        <w:bottom w:val="none" w:sz="0" w:space="0" w:color="auto"/>
        <w:right w:val="none" w:sz="0" w:space="0" w:color="auto"/>
      </w:divBdr>
    </w:div>
    <w:div w:id="847137947">
      <w:bodyDiv w:val="1"/>
      <w:marLeft w:val="0"/>
      <w:marRight w:val="0"/>
      <w:marTop w:val="0"/>
      <w:marBottom w:val="0"/>
      <w:divBdr>
        <w:top w:val="none" w:sz="0" w:space="0" w:color="auto"/>
        <w:left w:val="none" w:sz="0" w:space="0" w:color="auto"/>
        <w:bottom w:val="none" w:sz="0" w:space="0" w:color="auto"/>
        <w:right w:val="none" w:sz="0" w:space="0" w:color="auto"/>
      </w:divBdr>
    </w:div>
    <w:div w:id="848058790">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59590739">
      <w:bodyDiv w:val="1"/>
      <w:marLeft w:val="0"/>
      <w:marRight w:val="0"/>
      <w:marTop w:val="0"/>
      <w:marBottom w:val="0"/>
      <w:divBdr>
        <w:top w:val="none" w:sz="0" w:space="0" w:color="auto"/>
        <w:left w:val="none" w:sz="0" w:space="0" w:color="auto"/>
        <w:bottom w:val="none" w:sz="0" w:space="0" w:color="auto"/>
        <w:right w:val="none" w:sz="0" w:space="0" w:color="auto"/>
      </w:divBdr>
    </w:div>
    <w:div w:id="861014810">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5678341">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67719806">
      <w:bodyDiv w:val="1"/>
      <w:marLeft w:val="0"/>
      <w:marRight w:val="0"/>
      <w:marTop w:val="0"/>
      <w:marBottom w:val="0"/>
      <w:divBdr>
        <w:top w:val="none" w:sz="0" w:space="0" w:color="auto"/>
        <w:left w:val="none" w:sz="0" w:space="0" w:color="auto"/>
        <w:bottom w:val="none" w:sz="0" w:space="0" w:color="auto"/>
        <w:right w:val="none" w:sz="0" w:space="0" w:color="auto"/>
      </w:divBdr>
    </w:div>
    <w:div w:id="872814226">
      <w:bodyDiv w:val="1"/>
      <w:marLeft w:val="0"/>
      <w:marRight w:val="0"/>
      <w:marTop w:val="0"/>
      <w:marBottom w:val="0"/>
      <w:divBdr>
        <w:top w:val="none" w:sz="0" w:space="0" w:color="auto"/>
        <w:left w:val="none" w:sz="0" w:space="0" w:color="auto"/>
        <w:bottom w:val="none" w:sz="0" w:space="0" w:color="auto"/>
        <w:right w:val="none" w:sz="0" w:space="0" w:color="auto"/>
      </w:divBdr>
    </w:div>
    <w:div w:id="876814507">
      <w:bodyDiv w:val="1"/>
      <w:marLeft w:val="0"/>
      <w:marRight w:val="0"/>
      <w:marTop w:val="0"/>
      <w:marBottom w:val="0"/>
      <w:divBdr>
        <w:top w:val="none" w:sz="0" w:space="0" w:color="auto"/>
        <w:left w:val="none" w:sz="0" w:space="0" w:color="auto"/>
        <w:bottom w:val="none" w:sz="0" w:space="0" w:color="auto"/>
        <w:right w:val="none" w:sz="0" w:space="0" w:color="auto"/>
      </w:divBdr>
    </w:div>
    <w:div w:id="877624192">
      <w:bodyDiv w:val="1"/>
      <w:marLeft w:val="0"/>
      <w:marRight w:val="0"/>
      <w:marTop w:val="0"/>
      <w:marBottom w:val="0"/>
      <w:divBdr>
        <w:top w:val="none" w:sz="0" w:space="0" w:color="auto"/>
        <w:left w:val="none" w:sz="0" w:space="0" w:color="auto"/>
        <w:bottom w:val="none" w:sz="0" w:space="0" w:color="auto"/>
        <w:right w:val="none" w:sz="0" w:space="0" w:color="auto"/>
      </w:divBdr>
    </w:div>
    <w:div w:id="877739681">
      <w:bodyDiv w:val="1"/>
      <w:marLeft w:val="0"/>
      <w:marRight w:val="0"/>
      <w:marTop w:val="0"/>
      <w:marBottom w:val="0"/>
      <w:divBdr>
        <w:top w:val="none" w:sz="0" w:space="0" w:color="auto"/>
        <w:left w:val="none" w:sz="0" w:space="0" w:color="auto"/>
        <w:bottom w:val="none" w:sz="0" w:space="0" w:color="auto"/>
        <w:right w:val="none" w:sz="0" w:space="0" w:color="auto"/>
      </w:divBdr>
    </w:div>
    <w:div w:id="88043962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891505402">
      <w:bodyDiv w:val="1"/>
      <w:marLeft w:val="0"/>
      <w:marRight w:val="0"/>
      <w:marTop w:val="0"/>
      <w:marBottom w:val="0"/>
      <w:divBdr>
        <w:top w:val="none" w:sz="0" w:space="0" w:color="auto"/>
        <w:left w:val="none" w:sz="0" w:space="0" w:color="auto"/>
        <w:bottom w:val="none" w:sz="0" w:space="0" w:color="auto"/>
        <w:right w:val="none" w:sz="0" w:space="0" w:color="auto"/>
      </w:divBdr>
    </w:div>
    <w:div w:id="891698342">
      <w:bodyDiv w:val="1"/>
      <w:marLeft w:val="0"/>
      <w:marRight w:val="0"/>
      <w:marTop w:val="0"/>
      <w:marBottom w:val="0"/>
      <w:divBdr>
        <w:top w:val="none" w:sz="0" w:space="0" w:color="auto"/>
        <w:left w:val="none" w:sz="0" w:space="0" w:color="auto"/>
        <w:bottom w:val="none" w:sz="0" w:space="0" w:color="auto"/>
        <w:right w:val="none" w:sz="0" w:space="0" w:color="auto"/>
      </w:divBdr>
    </w:div>
    <w:div w:id="895821048">
      <w:bodyDiv w:val="1"/>
      <w:marLeft w:val="0"/>
      <w:marRight w:val="0"/>
      <w:marTop w:val="0"/>
      <w:marBottom w:val="0"/>
      <w:divBdr>
        <w:top w:val="none" w:sz="0" w:space="0" w:color="auto"/>
        <w:left w:val="none" w:sz="0" w:space="0" w:color="auto"/>
        <w:bottom w:val="none" w:sz="0" w:space="0" w:color="auto"/>
        <w:right w:val="none" w:sz="0" w:space="0" w:color="auto"/>
      </w:divBdr>
    </w:div>
    <w:div w:id="900288360">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3489433">
      <w:bodyDiv w:val="1"/>
      <w:marLeft w:val="0"/>
      <w:marRight w:val="0"/>
      <w:marTop w:val="0"/>
      <w:marBottom w:val="0"/>
      <w:divBdr>
        <w:top w:val="none" w:sz="0" w:space="0" w:color="auto"/>
        <w:left w:val="none" w:sz="0" w:space="0" w:color="auto"/>
        <w:bottom w:val="none" w:sz="0" w:space="0" w:color="auto"/>
        <w:right w:val="none" w:sz="0" w:space="0" w:color="auto"/>
      </w:divBdr>
    </w:div>
    <w:div w:id="907498217">
      <w:bodyDiv w:val="1"/>
      <w:marLeft w:val="0"/>
      <w:marRight w:val="0"/>
      <w:marTop w:val="0"/>
      <w:marBottom w:val="0"/>
      <w:divBdr>
        <w:top w:val="none" w:sz="0" w:space="0" w:color="auto"/>
        <w:left w:val="none" w:sz="0" w:space="0" w:color="auto"/>
        <w:bottom w:val="none" w:sz="0" w:space="0" w:color="auto"/>
        <w:right w:val="none" w:sz="0" w:space="0" w:color="auto"/>
      </w:divBdr>
    </w:div>
    <w:div w:id="907956690">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16132607">
      <w:bodyDiv w:val="1"/>
      <w:marLeft w:val="0"/>
      <w:marRight w:val="0"/>
      <w:marTop w:val="0"/>
      <w:marBottom w:val="0"/>
      <w:divBdr>
        <w:top w:val="none" w:sz="0" w:space="0" w:color="auto"/>
        <w:left w:val="none" w:sz="0" w:space="0" w:color="auto"/>
        <w:bottom w:val="none" w:sz="0" w:space="0" w:color="auto"/>
        <w:right w:val="none" w:sz="0" w:space="0" w:color="auto"/>
      </w:divBdr>
    </w:div>
    <w:div w:id="920258845">
      <w:bodyDiv w:val="1"/>
      <w:marLeft w:val="0"/>
      <w:marRight w:val="0"/>
      <w:marTop w:val="0"/>
      <w:marBottom w:val="0"/>
      <w:divBdr>
        <w:top w:val="none" w:sz="0" w:space="0" w:color="auto"/>
        <w:left w:val="none" w:sz="0" w:space="0" w:color="auto"/>
        <w:bottom w:val="none" w:sz="0" w:space="0" w:color="auto"/>
        <w:right w:val="none" w:sz="0" w:space="0" w:color="auto"/>
      </w:divBdr>
    </w:div>
    <w:div w:id="920717994">
      <w:bodyDiv w:val="1"/>
      <w:marLeft w:val="0"/>
      <w:marRight w:val="0"/>
      <w:marTop w:val="0"/>
      <w:marBottom w:val="0"/>
      <w:divBdr>
        <w:top w:val="none" w:sz="0" w:space="0" w:color="auto"/>
        <w:left w:val="none" w:sz="0" w:space="0" w:color="auto"/>
        <w:bottom w:val="none" w:sz="0" w:space="0" w:color="auto"/>
        <w:right w:val="none" w:sz="0" w:space="0" w:color="auto"/>
      </w:divBdr>
    </w:div>
    <w:div w:id="922907886">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0623708">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38873761">
      <w:bodyDiv w:val="1"/>
      <w:marLeft w:val="0"/>
      <w:marRight w:val="0"/>
      <w:marTop w:val="0"/>
      <w:marBottom w:val="0"/>
      <w:divBdr>
        <w:top w:val="none" w:sz="0" w:space="0" w:color="auto"/>
        <w:left w:val="none" w:sz="0" w:space="0" w:color="auto"/>
        <w:bottom w:val="none" w:sz="0" w:space="0" w:color="auto"/>
        <w:right w:val="none" w:sz="0" w:space="0" w:color="auto"/>
      </w:divBdr>
    </w:div>
    <w:div w:id="945771739">
      <w:bodyDiv w:val="1"/>
      <w:marLeft w:val="0"/>
      <w:marRight w:val="0"/>
      <w:marTop w:val="0"/>
      <w:marBottom w:val="0"/>
      <w:divBdr>
        <w:top w:val="none" w:sz="0" w:space="0" w:color="auto"/>
        <w:left w:val="none" w:sz="0" w:space="0" w:color="auto"/>
        <w:bottom w:val="none" w:sz="0" w:space="0" w:color="auto"/>
        <w:right w:val="none" w:sz="0" w:space="0" w:color="auto"/>
      </w:divBdr>
    </w:div>
    <w:div w:id="945969512">
      <w:bodyDiv w:val="1"/>
      <w:marLeft w:val="0"/>
      <w:marRight w:val="0"/>
      <w:marTop w:val="0"/>
      <w:marBottom w:val="0"/>
      <w:divBdr>
        <w:top w:val="none" w:sz="0" w:space="0" w:color="auto"/>
        <w:left w:val="none" w:sz="0" w:space="0" w:color="auto"/>
        <w:bottom w:val="none" w:sz="0" w:space="0" w:color="auto"/>
        <w:right w:val="none" w:sz="0" w:space="0" w:color="auto"/>
      </w:divBdr>
    </w:div>
    <w:div w:id="948002715">
      <w:bodyDiv w:val="1"/>
      <w:marLeft w:val="0"/>
      <w:marRight w:val="0"/>
      <w:marTop w:val="0"/>
      <w:marBottom w:val="0"/>
      <w:divBdr>
        <w:top w:val="none" w:sz="0" w:space="0" w:color="auto"/>
        <w:left w:val="none" w:sz="0" w:space="0" w:color="auto"/>
        <w:bottom w:val="none" w:sz="0" w:space="0" w:color="auto"/>
        <w:right w:val="none" w:sz="0" w:space="0" w:color="auto"/>
      </w:divBdr>
    </w:div>
    <w:div w:id="951865922">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4681953">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79924133">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86861330">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997223138">
      <w:bodyDiv w:val="1"/>
      <w:marLeft w:val="0"/>
      <w:marRight w:val="0"/>
      <w:marTop w:val="0"/>
      <w:marBottom w:val="0"/>
      <w:divBdr>
        <w:top w:val="none" w:sz="0" w:space="0" w:color="auto"/>
        <w:left w:val="none" w:sz="0" w:space="0" w:color="auto"/>
        <w:bottom w:val="none" w:sz="0" w:space="0" w:color="auto"/>
        <w:right w:val="none" w:sz="0" w:space="0" w:color="auto"/>
      </w:divBdr>
    </w:div>
    <w:div w:id="1002126083">
      <w:bodyDiv w:val="1"/>
      <w:marLeft w:val="0"/>
      <w:marRight w:val="0"/>
      <w:marTop w:val="0"/>
      <w:marBottom w:val="0"/>
      <w:divBdr>
        <w:top w:val="none" w:sz="0" w:space="0" w:color="auto"/>
        <w:left w:val="none" w:sz="0" w:space="0" w:color="auto"/>
        <w:bottom w:val="none" w:sz="0" w:space="0" w:color="auto"/>
        <w:right w:val="none" w:sz="0" w:space="0" w:color="auto"/>
      </w:divBdr>
    </w:div>
    <w:div w:id="1002860086">
      <w:bodyDiv w:val="1"/>
      <w:marLeft w:val="0"/>
      <w:marRight w:val="0"/>
      <w:marTop w:val="0"/>
      <w:marBottom w:val="0"/>
      <w:divBdr>
        <w:top w:val="none" w:sz="0" w:space="0" w:color="auto"/>
        <w:left w:val="none" w:sz="0" w:space="0" w:color="auto"/>
        <w:bottom w:val="none" w:sz="0" w:space="0" w:color="auto"/>
        <w:right w:val="none" w:sz="0" w:space="0" w:color="auto"/>
      </w:divBdr>
    </w:div>
    <w:div w:id="1007099292">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2490322">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120085">
      <w:bodyDiv w:val="1"/>
      <w:marLeft w:val="0"/>
      <w:marRight w:val="0"/>
      <w:marTop w:val="0"/>
      <w:marBottom w:val="0"/>
      <w:divBdr>
        <w:top w:val="none" w:sz="0" w:space="0" w:color="auto"/>
        <w:left w:val="none" w:sz="0" w:space="0" w:color="auto"/>
        <w:bottom w:val="none" w:sz="0" w:space="0" w:color="auto"/>
        <w:right w:val="none" w:sz="0" w:space="0" w:color="auto"/>
      </w:divBdr>
    </w:div>
    <w:div w:id="1018234155">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25135168">
      <w:bodyDiv w:val="1"/>
      <w:marLeft w:val="0"/>
      <w:marRight w:val="0"/>
      <w:marTop w:val="0"/>
      <w:marBottom w:val="0"/>
      <w:divBdr>
        <w:top w:val="none" w:sz="0" w:space="0" w:color="auto"/>
        <w:left w:val="none" w:sz="0" w:space="0" w:color="auto"/>
        <w:bottom w:val="none" w:sz="0" w:space="0" w:color="auto"/>
        <w:right w:val="none" w:sz="0" w:space="0" w:color="auto"/>
      </w:divBdr>
    </w:div>
    <w:div w:id="1025787673">
      <w:bodyDiv w:val="1"/>
      <w:marLeft w:val="0"/>
      <w:marRight w:val="0"/>
      <w:marTop w:val="0"/>
      <w:marBottom w:val="0"/>
      <w:divBdr>
        <w:top w:val="none" w:sz="0" w:space="0" w:color="auto"/>
        <w:left w:val="none" w:sz="0" w:space="0" w:color="auto"/>
        <w:bottom w:val="none" w:sz="0" w:space="0" w:color="auto"/>
        <w:right w:val="none" w:sz="0" w:space="0" w:color="auto"/>
      </w:divBdr>
    </w:div>
    <w:div w:id="1030181240">
      <w:bodyDiv w:val="1"/>
      <w:marLeft w:val="0"/>
      <w:marRight w:val="0"/>
      <w:marTop w:val="0"/>
      <w:marBottom w:val="0"/>
      <w:divBdr>
        <w:top w:val="none" w:sz="0" w:space="0" w:color="auto"/>
        <w:left w:val="none" w:sz="0" w:space="0" w:color="auto"/>
        <w:bottom w:val="none" w:sz="0" w:space="0" w:color="auto"/>
        <w:right w:val="none" w:sz="0" w:space="0" w:color="auto"/>
      </w:divBdr>
    </w:div>
    <w:div w:id="1034117820">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4603868">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48988637">
      <w:bodyDiv w:val="1"/>
      <w:marLeft w:val="0"/>
      <w:marRight w:val="0"/>
      <w:marTop w:val="0"/>
      <w:marBottom w:val="0"/>
      <w:divBdr>
        <w:top w:val="none" w:sz="0" w:space="0" w:color="auto"/>
        <w:left w:val="none" w:sz="0" w:space="0" w:color="auto"/>
        <w:bottom w:val="none" w:sz="0" w:space="0" w:color="auto"/>
        <w:right w:val="none" w:sz="0" w:space="0" w:color="auto"/>
      </w:divBdr>
    </w:div>
    <w:div w:id="1052996450">
      <w:bodyDiv w:val="1"/>
      <w:marLeft w:val="0"/>
      <w:marRight w:val="0"/>
      <w:marTop w:val="0"/>
      <w:marBottom w:val="0"/>
      <w:divBdr>
        <w:top w:val="none" w:sz="0" w:space="0" w:color="auto"/>
        <w:left w:val="none" w:sz="0" w:space="0" w:color="auto"/>
        <w:bottom w:val="none" w:sz="0" w:space="0" w:color="auto"/>
        <w:right w:val="none" w:sz="0" w:space="0" w:color="auto"/>
      </w:divBdr>
    </w:div>
    <w:div w:id="1056122689">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65105307">
      <w:bodyDiv w:val="1"/>
      <w:marLeft w:val="0"/>
      <w:marRight w:val="0"/>
      <w:marTop w:val="0"/>
      <w:marBottom w:val="0"/>
      <w:divBdr>
        <w:top w:val="none" w:sz="0" w:space="0" w:color="auto"/>
        <w:left w:val="none" w:sz="0" w:space="0" w:color="auto"/>
        <w:bottom w:val="none" w:sz="0" w:space="0" w:color="auto"/>
        <w:right w:val="none" w:sz="0" w:space="0" w:color="auto"/>
      </w:divBdr>
    </w:div>
    <w:div w:id="1066301383">
      <w:bodyDiv w:val="1"/>
      <w:marLeft w:val="0"/>
      <w:marRight w:val="0"/>
      <w:marTop w:val="0"/>
      <w:marBottom w:val="0"/>
      <w:divBdr>
        <w:top w:val="none" w:sz="0" w:space="0" w:color="auto"/>
        <w:left w:val="none" w:sz="0" w:space="0" w:color="auto"/>
        <w:bottom w:val="none" w:sz="0" w:space="0" w:color="auto"/>
        <w:right w:val="none" w:sz="0" w:space="0" w:color="auto"/>
      </w:divBdr>
    </w:div>
    <w:div w:id="1067923620">
      <w:bodyDiv w:val="1"/>
      <w:marLeft w:val="0"/>
      <w:marRight w:val="0"/>
      <w:marTop w:val="0"/>
      <w:marBottom w:val="0"/>
      <w:divBdr>
        <w:top w:val="none" w:sz="0" w:space="0" w:color="auto"/>
        <w:left w:val="none" w:sz="0" w:space="0" w:color="auto"/>
        <w:bottom w:val="none" w:sz="0" w:space="0" w:color="auto"/>
        <w:right w:val="none" w:sz="0" w:space="0" w:color="auto"/>
      </w:divBdr>
    </w:div>
    <w:div w:id="1068185598">
      <w:bodyDiv w:val="1"/>
      <w:marLeft w:val="0"/>
      <w:marRight w:val="0"/>
      <w:marTop w:val="0"/>
      <w:marBottom w:val="0"/>
      <w:divBdr>
        <w:top w:val="none" w:sz="0" w:space="0" w:color="auto"/>
        <w:left w:val="none" w:sz="0" w:space="0" w:color="auto"/>
        <w:bottom w:val="none" w:sz="0" w:space="0" w:color="auto"/>
        <w:right w:val="none" w:sz="0" w:space="0" w:color="auto"/>
      </w:divBdr>
    </w:div>
    <w:div w:id="1070231633">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399412">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78331310">
      <w:bodyDiv w:val="1"/>
      <w:marLeft w:val="0"/>
      <w:marRight w:val="0"/>
      <w:marTop w:val="0"/>
      <w:marBottom w:val="0"/>
      <w:divBdr>
        <w:top w:val="none" w:sz="0" w:space="0" w:color="auto"/>
        <w:left w:val="none" w:sz="0" w:space="0" w:color="auto"/>
        <w:bottom w:val="none" w:sz="0" w:space="0" w:color="auto"/>
        <w:right w:val="none" w:sz="0" w:space="0" w:color="auto"/>
      </w:divBdr>
    </w:div>
    <w:div w:id="1078988271">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5538861">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096101486">
      <w:bodyDiv w:val="1"/>
      <w:marLeft w:val="0"/>
      <w:marRight w:val="0"/>
      <w:marTop w:val="0"/>
      <w:marBottom w:val="0"/>
      <w:divBdr>
        <w:top w:val="none" w:sz="0" w:space="0" w:color="auto"/>
        <w:left w:val="none" w:sz="0" w:space="0" w:color="auto"/>
        <w:bottom w:val="none" w:sz="0" w:space="0" w:color="auto"/>
        <w:right w:val="none" w:sz="0" w:space="0" w:color="auto"/>
      </w:divBdr>
    </w:div>
    <w:div w:id="1103039473">
      <w:bodyDiv w:val="1"/>
      <w:marLeft w:val="0"/>
      <w:marRight w:val="0"/>
      <w:marTop w:val="0"/>
      <w:marBottom w:val="0"/>
      <w:divBdr>
        <w:top w:val="none" w:sz="0" w:space="0" w:color="auto"/>
        <w:left w:val="none" w:sz="0" w:space="0" w:color="auto"/>
        <w:bottom w:val="none" w:sz="0" w:space="0" w:color="auto"/>
        <w:right w:val="none" w:sz="0" w:space="0" w:color="auto"/>
      </w:divBdr>
    </w:div>
    <w:div w:id="1103962093">
      <w:bodyDiv w:val="1"/>
      <w:marLeft w:val="0"/>
      <w:marRight w:val="0"/>
      <w:marTop w:val="0"/>
      <w:marBottom w:val="0"/>
      <w:divBdr>
        <w:top w:val="none" w:sz="0" w:space="0" w:color="auto"/>
        <w:left w:val="none" w:sz="0" w:space="0" w:color="auto"/>
        <w:bottom w:val="none" w:sz="0" w:space="0" w:color="auto"/>
        <w:right w:val="none" w:sz="0" w:space="0" w:color="auto"/>
      </w:divBdr>
    </w:div>
    <w:div w:id="1107114497">
      <w:bodyDiv w:val="1"/>
      <w:marLeft w:val="0"/>
      <w:marRight w:val="0"/>
      <w:marTop w:val="0"/>
      <w:marBottom w:val="0"/>
      <w:divBdr>
        <w:top w:val="none" w:sz="0" w:space="0" w:color="auto"/>
        <w:left w:val="none" w:sz="0" w:space="0" w:color="auto"/>
        <w:bottom w:val="none" w:sz="0" w:space="0" w:color="auto"/>
        <w:right w:val="none" w:sz="0" w:space="0" w:color="auto"/>
      </w:divBdr>
    </w:div>
    <w:div w:id="1109197420">
      <w:bodyDiv w:val="1"/>
      <w:marLeft w:val="0"/>
      <w:marRight w:val="0"/>
      <w:marTop w:val="0"/>
      <w:marBottom w:val="0"/>
      <w:divBdr>
        <w:top w:val="none" w:sz="0" w:space="0" w:color="auto"/>
        <w:left w:val="none" w:sz="0" w:space="0" w:color="auto"/>
        <w:bottom w:val="none" w:sz="0" w:space="0" w:color="auto"/>
        <w:right w:val="none" w:sz="0" w:space="0" w:color="auto"/>
      </w:divBdr>
    </w:div>
    <w:div w:id="1115832241">
      <w:bodyDiv w:val="1"/>
      <w:marLeft w:val="0"/>
      <w:marRight w:val="0"/>
      <w:marTop w:val="0"/>
      <w:marBottom w:val="0"/>
      <w:divBdr>
        <w:top w:val="none" w:sz="0" w:space="0" w:color="auto"/>
        <w:left w:val="none" w:sz="0" w:space="0" w:color="auto"/>
        <w:bottom w:val="none" w:sz="0" w:space="0" w:color="auto"/>
        <w:right w:val="none" w:sz="0" w:space="0" w:color="auto"/>
      </w:divBdr>
    </w:div>
    <w:div w:id="1134256110">
      <w:bodyDiv w:val="1"/>
      <w:marLeft w:val="0"/>
      <w:marRight w:val="0"/>
      <w:marTop w:val="0"/>
      <w:marBottom w:val="0"/>
      <w:divBdr>
        <w:top w:val="none" w:sz="0" w:space="0" w:color="auto"/>
        <w:left w:val="none" w:sz="0" w:space="0" w:color="auto"/>
        <w:bottom w:val="none" w:sz="0" w:space="0" w:color="auto"/>
        <w:right w:val="none" w:sz="0" w:space="0" w:color="auto"/>
      </w:divBdr>
    </w:div>
    <w:div w:id="1139490657">
      <w:bodyDiv w:val="1"/>
      <w:marLeft w:val="0"/>
      <w:marRight w:val="0"/>
      <w:marTop w:val="0"/>
      <w:marBottom w:val="0"/>
      <w:divBdr>
        <w:top w:val="none" w:sz="0" w:space="0" w:color="auto"/>
        <w:left w:val="none" w:sz="0" w:space="0" w:color="auto"/>
        <w:bottom w:val="none" w:sz="0" w:space="0" w:color="auto"/>
        <w:right w:val="none" w:sz="0" w:space="0" w:color="auto"/>
      </w:divBdr>
    </w:div>
    <w:div w:id="1140540382">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45976570">
      <w:bodyDiv w:val="1"/>
      <w:marLeft w:val="0"/>
      <w:marRight w:val="0"/>
      <w:marTop w:val="0"/>
      <w:marBottom w:val="0"/>
      <w:divBdr>
        <w:top w:val="none" w:sz="0" w:space="0" w:color="auto"/>
        <w:left w:val="none" w:sz="0" w:space="0" w:color="auto"/>
        <w:bottom w:val="none" w:sz="0" w:space="0" w:color="auto"/>
        <w:right w:val="none" w:sz="0" w:space="0" w:color="auto"/>
      </w:divBdr>
    </w:div>
    <w:div w:id="1150058364">
      <w:bodyDiv w:val="1"/>
      <w:marLeft w:val="0"/>
      <w:marRight w:val="0"/>
      <w:marTop w:val="0"/>
      <w:marBottom w:val="0"/>
      <w:divBdr>
        <w:top w:val="none" w:sz="0" w:space="0" w:color="auto"/>
        <w:left w:val="none" w:sz="0" w:space="0" w:color="auto"/>
        <w:bottom w:val="none" w:sz="0" w:space="0" w:color="auto"/>
        <w:right w:val="none" w:sz="0" w:space="0" w:color="auto"/>
      </w:divBdr>
    </w:div>
    <w:div w:id="1150290551">
      <w:bodyDiv w:val="1"/>
      <w:marLeft w:val="0"/>
      <w:marRight w:val="0"/>
      <w:marTop w:val="0"/>
      <w:marBottom w:val="0"/>
      <w:divBdr>
        <w:top w:val="none" w:sz="0" w:space="0" w:color="auto"/>
        <w:left w:val="none" w:sz="0" w:space="0" w:color="auto"/>
        <w:bottom w:val="none" w:sz="0" w:space="0" w:color="auto"/>
        <w:right w:val="none" w:sz="0" w:space="0" w:color="auto"/>
      </w:divBdr>
    </w:div>
    <w:div w:id="1153915624">
      <w:bodyDiv w:val="1"/>
      <w:marLeft w:val="0"/>
      <w:marRight w:val="0"/>
      <w:marTop w:val="0"/>
      <w:marBottom w:val="0"/>
      <w:divBdr>
        <w:top w:val="none" w:sz="0" w:space="0" w:color="auto"/>
        <w:left w:val="none" w:sz="0" w:space="0" w:color="auto"/>
        <w:bottom w:val="none" w:sz="0" w:space="0" w:color="auto"/>
        <w:right w:val="none" w:sz="0" w:space="0" w:color="auto"/>
      </w:divBdr>
    </w:div>
    <w:div w:id="1159426155">
      <w:bodyDiv w:val="1"/>
      <w:marLeft w:val="0"/>
      <w:marRight w:val="0"/>
      <w:marTop w:val="0"/>
      <w:marBottom w:val="0"/>
      <w:divBdr>
        <w:top w:val="none" w:sz="0" w:space="0" w:color="auto"/>
        <w:left w:val="none" w:sz="0" w:space="0" w:color="auto"/>
        <w:bottom w:val="none" w:sz="0" w:space="0" w:color="auto"/>
        <w:right w:val="none" w:sz="0" w:space="0" w:color="auto"/>
      </w:divBdr>
    </w:div>
    <w:div w:id="1161387918">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61696286">
      <w:bodyDiv w:val="1"/>
      <w:marLeft w:val="0"/>
      <w:marRight w:val="0"/>
      <w:marTop w:val="0"/>
      <w:marBottom w:val="0"/>
      <w:divBdr>
        <w:top w:val="none" w:sz="0" w:space="0" w:color="auto"/>
        <w:left w:val="none" w:sz="0" w:space="0" w:color="auto"/>
        <w:bottom w:val="none" w:sz="0" w:space="0" w:color="auto"/>
        <w:right w:val="none" w:sz="0" w:space="0" w:color="auto"/>
      </w:divBdr>
    </w:div>
    <w:div w:id="1163664298">
      <w:bodyDiv w:val="1"/>
      <w:marLeft w:val="0"/>
      <w:marRight w:val="0"/>
      <w:marTop w:val="0"/>
      <w:marBottom w:val="0"/>
      <w:divBdr>
        <w:top w:val="none" w:sz="0" w:space="0" w:color="auto"/>
        <w:left w:val="none" w:sz="0" w:space="0" w:color="auto"/>
        <w:bottom w:val="none" w:sz="0" w:space="0" w:color="auto"/>
        <w:right w:val="none" w:sz="0" w:space="0" w:color="auto"/>
      </w:divBdr>
    </w:div>
    <w:div w:id="1168669006">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0507293">
      <w:bodyDiv w:val="1"/>
      <w:marLeft w:val="0"/>
      <w:marRight w:val="0"/>
      <w:marTop w:val="0"/>
      <w:marBottom w:val="0"/>
      <w:divBdr>
        <w:top w:val="none" w:sz="0" w:space="0" w:color="auto"/>
        <w:left w:val="none" w:sz="0" w:space="0" w:color="auto"/>
        <w:bottom w:val="none" w:sz="0" w:space="0" w:color="auto"/>
        <w:right w:val="none" w:sz="0" w:space="0" w:color="auto"/>
      </w:divBdr>
    </w:div>
    <w:div w:id="1182476195">
      <w:bodyDiv w:val="1"/>
      <w:marLeft w:val="0"/>
      <w:marRight w:val="0"/>
      <w:marTop w:val="0"/>
      <w:marBottom w:val="0"/>
      <w:divBdr>
        <w:top w:val="none" w:sz="0" w:space="0" w:color="auto"/>
        <w:left w:val="none" w:sz="0" w:space="0" w:color="auto"/>
        <w:bottom w:val="none" w:sz="0" w:space="0" w:color="auto"/>
        <w:right w:val="none" w:sz="0" w:space="0" w:color="auto"/>
      </w:divBdr>
    </w:div>
    <w:div w:id="1182624088">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2837776">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198736246">
      <w:bodyDiv w:val="1"/>
      <w:marLeft w:val="0"/>
      <w:marRight w:val="0"/>
      <w:marTop w:val="0"/>
      <w:marBottom w:val="0"/>
      <w:divBdr>
        <w:top w:val="none" w:sz="0" w:space="0" w:color="auto"/>
        <w:left w:val="none" w:sz="0" w:space="0" w:color="auto"/>
        <w:bottom w:val="none" w:sz="0" w:space="0" w:color="auto"/>
        <w:right w:val="none" w:sz="0" w:space="0" w:color="auto"/>
      </w:divBdr>
    </w:div>
    <w:div w:id="1205826420">
      <w:bodyDiv w:val="1"/>
      <w:marLeft w:val="0"/>
      <w:marRight w:val="0"/>
      <w:marTop w:val="0"/>
      <w:marBottom w:val="0"/>
      <w:divBdr>
        <w:top w:val="none" w:sz="0" w:space="0" w:color="auto"/>
        <w:left w:val="none" w:sz="0" w:space="0" w:color="auto"/>
        <w:bottom w:val="none" w:sz="0" w:space="0" w:color="auto"/>
        <w:right w:val="none" w:sz="0" w:space="0" w:color="auto"/>
      </w:divBdr>
    </w:div>
    <w:div w:id="1207831534">
      <w:bodyDiv w:val="1"/>
      <w:marLeft w:val="0"/>
      <w:marRight w:val="0"/>
      <w:marTop w:val="0"/>
      <w:marBottom w:val="0"/>
      <w:divBdr>
        <w:top w:val="none" w:sz="0" w:space="0" w:color="auto"/>
        <w:left w:val="none" w:sz="0" w:space="0" w:color="auto"/>
        <w:bottom w:val="none" w:sz="0" w:space="0" w:color="auto"/>
        <w:right w:val="none" w:sz="0" w:space="0" w:color="auto"/>
      </w:divBdr>
    </w:div>
    <w:div w:id="1211262075">
      <w:bodyDiv w:val="1"/>
      <w:marLeft w:val="0"/>
      <w:marRight w:val="0"/>
      <w:marTop w:val="0"/>
      <w:marBottom w:val="0"/>
      <w:divBdr>
        <w:top w:val="none" w:sz="0" w:space="0" w:color="auto"/>
        <w:left w:val="none" w:sz="0" w:space="0" w:color="auto"/>
        <w:bottom w:val="none" w:sz="0" w:space="0" w:color="auto"/>
        <w:right w:val="none" w:sz="0" w:space="0" w:color="auto"/>
      </w:divBdr>
    </w:div>
    <w:div w:id="1211262605">
      <w:bodyDiv w:val="1"/>
      <w:marLeft w:val="0"/>
      <w:marRight w:val="0"/>
      <w:marTop w:val="0"/>
      <w:marBottom w:val="0"/>
      <w:divBdr>
        <w:top w:val="none" w:sz="0" w:space="0" w:color="auto"/>
        <w:left w:val="none" w:sz="0" w:space="0" w:color="auto"/>
        <w:bottom w:val="none" w:sz="0" w:space="0" w:color="auto"/>
        <w:right w:val="none" w:sz="0" w:space="0" w:color="auto"/>
      </w:divBdr>
    </w:div>
    <w:div w:id="1214542639">
      <w:bodyDiv w:val="1"/>
      <w:marLeft w:val="0"/>
      <w:marRight w:val="0"/>
      <w:marTop w:val="0"/>
      <w:marBottom w:val="0"/>
      <w:divBdr>
        <w:top w:val="none" w:sz="0" w:space="0" w:color="auto"/>
        <w:left w:val="none" w:sz="0" w:space="0" w:color="auto"/>
        <w:bottom w:val="none" w:sz="0" w:space="0" w:color="auto"/>
        <w:right w:val="none" w:sz="0" w:space="0" w:color="auto"/>
      </w:divBdr>
    </w:div>
    <w:div w:id="1215896917">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25675697">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30192649">
      <w:bodyDiv w:val="1"/>
      <w:marLeft w:val="0"/>
      <w:marRight w:val="0"/>
      <w:marTop w:val="0"/>
      <w:marBottom w:val="0"/>
      <w:divBdr>
        <w:top w:val="none" w:sz="0" w:space="0" w:color="auto"/>
        <w:left w:val="none" w:sz="0" w:space="0" w:color="auto"/>
        <w:bottom w:val="none" w:sz="0" w:space="0" w:color="auto"/>
        <w:right w:val="none" w:sz="0" w:space="0" w:color="auto"/>
      </w:divBdr>
    </w:div>
    <w:div w:id="1231573733">
      <w:bodyDiv w:val="1"/>
      <w:marLeft w:val="0"/>
      <w:marRight w:val="0"/>
      <w:marTop w:val="0"/>
      <w:marBottom w:val="0"/>
      <w:divBdr>
        <w:top w:val="none" w:sz="0" w:space="0" w:color="auto"/>
        <w:left w:val="none" w:sz="0" w:space="0" w:color="auto"/>
        <w:bottom w:val="none" w:sz="0" w:space="0" w:color="auto"/>
        <w:right w:val="none" w:sz="0" w:space="0" w:color="auto"/>
      </w:divBdr>
    </w:div>
    <w:div w:id="1231699551">
      <w:bodyDiv w:val="1"/>
      <w:marLeft w:val="0"/>
      <w:marRight w:val="0"/>
      <w:marTop w:val="0"/>
      <w:marBottom w:val="0"/>
      <w:divBdr>
        <w:top w:val="none" w:sz="0" w:space="0" w:color="auto"/>
        <w:left w:val="none" w:sz="0" w:space="0" w:color="auto"/>
        <w:bottom w:val="none" w:sz="0" w:space="0" w:color="auto"/>
        <w:right w:val="none" w:sz="0" w:space="0" w:color="auto"/>
      </w:divBdr>
    </w:div>
    <w:div w:id="1234512730">
      <w:bodyDiv w:val="1"/>
      <w:marLeft w:val="0"/>
      <w:marRight w:val="0"/>
      <w:marTop w:val="0"/>
      <w:marBottom w:val="0"/>
      <w:divBdr>
        <w:top w:val="none" w:sz="0" w:space="0" w:color="auto"/>
        <w:left w:val="none" w:sz="0" w:space="0" w:color="auto"/>
        <w:bottom w:val="none" w:sz="0" w:space="0" w:color="auto"/>
        <w:right w:val="none" w:sz="0" w:space="0" w:color="auto"/>
      </w:divBdr>
    </w:div>
    <w:div w:id="124190790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1545163">
      <w:bodyDiv w:val="1"/>
      <w:marLeft w:val="0"/>
      <w:marRight w:val="0"/>
      <w:marTop w:val="0"/>
      <w:marBottom w:val="0"/>
      <w:divBdr>
        <w:top w:val="none" w:sz="0" w:space="0" w:color="auto"/>
        <w:left w:val="none" w:sz="0" w:space="0" w:color="auto"/>
        <w:bottom w:val="none" w:sz="0" w:space="0" w:color="auto"/>
        <w:right w:val="none" w:sz="0" w:space="0" w:color="auto"/>
      </w:divBdr>
    </w:div>
    <w:div w:id="1255167905">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57329782">
      <w:bodyDiv w:val="1"/>
      <w:marLeft w:val="0"/>
      <w:marRight w:val="0"/>
      <w:marTop w:val="0"/>
      <w:marBottom w:val="0"/>
      <w:divBdr>
        <w:top w:val="none" w:sz="0" w:space="0" w:color="auto"/>
        <w:left w:val="none" w:sz="0" w:space="0" w:color="auto"/>
        <w:bottom w:val="none" w:sz="0" w:space="0" w:color="auto"/>
        <w:right w:val="none" w:sz="0" w:space="0" w:color="auto"/>
      </w:divBdr>
    </w:div>
    <w:div w:id="1265726759">
      <w:bodyDiv w:val="1"/>
      <w:marLeft w:val="0"/>
      <w:marRight w:val="0"/>
      <w:marTop w:val="0"/>
      <w:marBottom w:val="0"/>
      <w:divBdr>
        <w:top w:val="none" w:sz="0" w:space="0" w:color="auto"/>
        <w:left w:val="none" w:sz="0" w:space="0" w:color="auto"/>
        <w:bottom w:val="none" w:sz="0" w:space="0" w:color="auto"/>
        <w:right w:val="none" w:sz="0" w:space="0" w:color="auto"/>
      </w:divBdr>
    </w:div>
    <w:div w:id="1272005569">
      <w:bodyDiv w:val="1"/>
      <w:marLeft w:val="0"/>
      <w:marRight w:val="0"/>
      <w:marTop w:val="0"/>
      <w:marBottom w:val="0"/>
      <w:divBdr>
        <w:top w:val="none" w:sz="0" w:space="0" w:color="auto"/>
        <w:left w:val="none" w:sz="0" w:space="0" w:color="auto"/>
        <w:bottom w:val="none" w:sz="0" w:space="0" w:color="auto"/>
        <w:right w:val="none" w:sz="0" w:space="0" w:color="auto"/>
      </w:divBdr>
    </w:div>
    <w:div w:id="1272200381">
      <w:bodyDiv w:val="1"/>
      <w:marLeft w:val="0"/>
      <w:marRight w:val="0"/>
      <w:marTop w:val="0"/>
      <w:marBottom w:val="0"/>
      <w:divBdr>
        <w:top w:val="none" w:sz="0" w:space="0" w:color="auto"/>
        <w:left w:val="none" w:sz="0" w:space="0" w:color="auto"/>
        <w:bottom w:val="none" w:sz="0" w:space="0" w:color="auto"/>
        <w:right w:val="none" w:sz="0" w:space="0" w:color="auto"/>
      </w:divBdr>
    </w:div>
    <w:div w:id="1272513212">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285506023">
      <w:bodyDiv w:val="1"/>
      <w:marLeft w:val="0"/>
      <w:marRight w:val="0"/>
      <w:marTop w:val="0"/>
      <w:marBottom w:val="0"/>
      <w:divBdr>
        <w:top w:val="none" w:sz="0" w:space="0" w:color="auto"/>
        <w:left w:val="none" w:sz="0" w:space="0" w:color="auto"/>
        <w:bottom w:val="none" w:sz="0" w:space="0" w:color="auto"/>
        <w:right w:val="none" w:sz="0" w:space="0" w:color="auto"/>
      </w:divBdr>
    </w:div>
    <w:div w:id="1287270546">
      <w:bodyDiv w:val="1"/>
      <w:marLeft w:val="0"/>
      <w:marRight w:val="0"/>
      <w:marTop w:val="0"/>
      <w:marBottom w:val="0"/>
      <w:divBdr>
        <w:top w:val="none" w:sz="0" w:space="0" w:color="auto"/>
        <w:left w:val="none" w:sz="0" w:space="0" w:color="auto"/>
        <w:bottom w:val="none" w:sz="0" w:space="0" w:color="auto"/>
        <w:right w:val="none" w:sz="0" w:space="0" w:color="auto"/>
      </w:divBdr>
    </w:div>
    <w:div w:id="1304969253">
      <w:bodyDiv w:val="1"/>
      <w:marLeft w:val="0"/>
      <w:marRight w:val="0"/>
      <w:marTop w:val="0"/>
      <w:marBottom w:val="0"/>
      <w:divBdr>
        <w:top w:val="none" w:sz="0" w:space="0" w:color="auto"/>
        <w:left w:val="none" w:sz="0" w:space="0" w:color="auto"/>
        <w:bottom w:val="none" w:sz="0" w:space="0" w:color="auto"/>
        <w:right w:val="none" w:sz="0" w:space="0" w:color="auto"/>
      </w:divBdr>
    </w:div>
    <w:div w:id="1306202571">
      <w:bodyDiv w:val="1"/>
      <w:marLeft w:val="0"/>
      <w:marRight w:val="0"/>
      <w:marTop w:val="0"/>
      <w:marBottom w:val="0"/>
      <w:divBdr>
        <w:top w:val="none" w:sz="0" w:space="0" w:color="auto"/>
        <w:left w:val="none" w:sz="0" w:space="0" w:color="auto"/>
        <w:bottom w:val="none" w:sz="0" w:space="0" w:color="auto"/>
        <w:right w:val="none" w:sz="0" w:space="0" w:color="auto"/>
      </w:divBdr>
    </w:div>
    <w:div w:id="1318264704">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27057108">
      <w:bodyDiv w:val="1"/>
      <w:marLeft w:val="0"/>
      <w:marRight w:val="0"/>
      <w:marTop w:val="0"/>
      <w:marBottom w:val="0"/>
      <w:divBdr>
        <w:top w:val="none" w:sz="0" w:space="0" w:color="auto"/>
        <w:left w:val="none" w:sz="0" w:space="0" w:color="auto"/>
        <w:bottom w:val="none" w:sz="0" w:space="0" w:color="auto"/>
        <w:right w:val="none" w:sz="0" w:space="0" w:color="auto"/>
      </w:divBdr>
    </w:div>
    <w:div w:id="1336765228">
      <w:bodyDiv w:val="1"/>
      <w:marLeft w:val="0"/>
      <w:marRight w:val="0"/>
      <w:marTop w:val="0"/>
      <w:marBottom w:val="0"/>
      <w:divBdr>
        <w:top w:val="none" w:sz="0" w:space="0" w:color="auto"/>
        <w:left w:val="none" w:sz="0" w:space="0" w:color="auto"/>
        <w:bottom w:val="none" w:sz="0" w:space="0" w:color="auto"/>
        <w:right w:val="none" w:sz="0" w:space="0" w:color="auto"/>
      </w:divBdr>
    </w:div>
    <w:div w:id="1338507493">
      <w:bodyDiv w:val="1"/>
      <w:marLeft w:val="0"/>
      <w:marRight w:val="0"/>
      <w:marTop w:val="0"/>
      <w:marBottom w:val="0"/>
      <w:divBdr>
        <w:top w:val="none" w:sz="0" w:space="0" w:color="auto"/>
        <w:left w:val="none" w:sz="0" w:space="0" w:color="auto"/>
        <w:bottom w:val="none" w:sz="0" w:space="0" w:color="auto"/>
        <w:right w:val="none" w:sz="0" w:space="0" w:color="auto"/>
      </w:divBdr>
    </w:div>
    <w:div w:id="1339389391">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40428717">
      <w:bodyDiv w:val="1"/>
      <w:marLeft w:val="0"/>
      <w:marRight w:val="0"/>
      <w:marTop w:val="0"/>
      <w:marBottom w:val="0"/>
      <w:divBdr>
        <w:top w:val="none" w:sz="0" w:space="0" w:color="auto"/>
        <w:left w:val="none" w:sz="0" w:space="0" w:color="auto"/>
        <w:bottom w:val="none" w:sz="0" w:space="0" w:color="auto"/>
        <w:right w:val="none" w:sz="0" w:space="0" w:color="auto"/>
      </w:divBdr>
    </w:div>
    <w:div w:id="1352101577">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72027079">
      <w:bodyDiv w:val="1"/>
      <w:marLeft w:val="0"/>
      <w:marRight w:val="0"/>
      <w:marTop w:val="0"/>
      <w:marBottom w:val="0"/>
      <w:divBdr>
        <w:top w:val="none" w:sz="0" w:space="0" w:color="auto"/>
        <w:left w:val="none" w:sz="0" w:space="0" w:color="auto"/>
        <w:bottom w:val="none" w:sz="0" w:space="0" w:color="auto"/>
        <w:right w:val="none" w:sz="0" w:space="0" w:color="auto"/>
      </w:divBdr>
    </w:div>
    <w:div w:id="1374577132">
      <w:bodyDiv w:val="1"/>
      <w:marLeft w:val="0"/>
      <w:marRight w:val="0"/>
      <w:marTop w:val="0"/>
      <w:marBottom w:val="0"/>
      <w:divBdr>
        <w:top w:val="none" w:sz="0" w:space="0" w:color="auto"/>
        <w:left w:val="none" w:sz="0" w:space="0" w:color="auto"/>
        <w:bottom w:val="none" w:sz="0" w:space="0" w:color="auto"/>
        <w:right w:val="none" w:sz="0" w:space="0" w:color="auto"/>
      </w:divBdr>
    </w:div>
    <w:div w:id="1381856272">
      <w:bodyDiv w:val="1"/>
      <w:marLeft w:val="0"/>
      <w:marRight w:val="0"/>
      <w:marTop w:val="0"/>
      <w:marBottom w:val="0"/>
      <w:divBdr>
        <w:top w:val="none" w:sz="0" w:space="0" w:color="auto"/>
        <w:left w:val="none" w:sz="0" w:space="0" w:color="auto"/>
        <w:bottom w:val="none" w:sz="0" w:space="0" w:color="auto"/>
        <w:right w:val="none" w:sz="0" w:space="0" w:color="auto"/>
      </w:divBdr>
    </w:div>
    <w:div w:id="1391803710">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05954554">
      <w:bodyDiv w:val="1"/>
      <w:marLeft w:val="0"/>
      <w:marRight w:val="0"/>
      <w:marTop w:val="0"/>
      <w:marBottom w:val="0"/>
      <w:divBdr>
        <w:top w:val="none" w:sz="0" w:space="0" w:color="auto"/>
        <w:left w:val="none" w:sz="0" w:space="0" w:color="auto"/>
        <w:bottom w:val="none" w:sz="0" w:space="0" w:color="auto"/>
        <w:right w:val="none" w:sz="0" w:space="0" w:color="auto"/>
      </w:divBdr>
    </w:div>
    <w:div w:id="140807371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26462753">
      <w:bodyDiv w:val="1"/>
      <w:marLeft w:val="0"/>
      <w:marRight w:val="0"/>
      <w:marTop w:val="0"/>
      <w:marBottom w:val="0"/>
      <w:divBdr>
        <w:top w:val="none" w:sz="0" w:space="0" w:color="auto"/>
        <w:left w:val="none" w:sz="0" w:space="0" w:color="auto"/>
        <w:bottom w:val="none" w:sz="0" w:space="0" w:color="auto"/>
        <w:right w:val="none" w:sz="0" w:space="0" w:color="auto"/>
      </w:divBdr>
    </w:div>
    <w:div w:id="1431046467">
      <w:bodyDiv w:val="1"/>
      <w:marLeft w:val="0"/>
      <w:marRight w:val="0"/>
      <w:marTop w:val="0"/>
      <w:marBottom w:val="0"/>
      <w:divBdr>
        <w:top w:val="none" w:sz="0" w:space="0" w:color="auto"/>
        <w:left w:val="none" w:sz="0" w:space="0" w:color="auto"/>
        <w:bottom w:val="none" w:sz="0" w:space="0" w:color="auto"/>
        <w:right w:val="none" w:sz="0" w:space="0" w:color="auto"/>
      </w:divBdr>
    </w:div>
    <w:div w:id="1441411976">
      <w:bodyDiv w:val="1"/>
      <w:marLeft w:val="0"/>
      <w:marRight w:val="0"/>
      <w:marTop w:val="0"/>
      <w:marBottom w:val="0"/>
      <w:divBdr>
        <w:top w:val="none" w:sz="0" w:space="0" w:color="auto"/>
        <w:left w:val="none" w:sz="0" w:space="0" w:color="auto"/>
        <w:bottom w:val="none" w:sz="0" w:space="0" w:color="auto"/>
        <w:right w:val="none" w:sz="0" w:space="0" w:color="auto"/>
      </w:divBdr>
    </w:div>
    <w:div w:id="1451826300">
      <w:bodyDiv w:val="1"/>
      <w:marLeft w:val="0"/>
      <w:marRight w:val="0"/>
      <w:marTop w:val="0"/>
      <w:marBottom w:val="0"/>
      <w:divBdr>
        <w:top w:val="none" w:sz="0" w:space="0" w:color="auto"/>
        <w:left w:val="none" w:sz="0" w:space="0" w:color="auto"/>
        <w:bottom w:val="none" w:sz="0" w:space="0" w:color="auto"/>
        <w:right w:val="none" w:sz="0" w:space="0" w:color="auto"/>
      </w:divBdr>
    </w:div>
    <w:div w:id="1460612985">
      <w:bodyDiv w:val="1"/>
      <w:marLeft w:val="0"/>
      <w:marRight w:val="0"/>
      <w:marTop w:val="0"/>
      <w:marBottom w:val="0"/>
      <w:divBdr>
        <w:top w:val="none" w:sz="0" w:space="0" w:color="auto"/>
        <w:left w:val="none" w:sz="0" w:space="0" w:color="auto"/>
        <w:bottom w:val="none" w:sz="0" w:space="0" w:color="auto"/>
        <w:right w:val="none" w:sz="0" w:space="0" w:color="auto"/>
      </w:divBdr>
    </w:div>
    <w:div w:id="1463571855">
      <w:bodyDiv w:val="1"/>
      <w:marLeft w:val="0"/>
      <w:marRight w:val="0"/>
      <w:marTop w:val="0"/>
      <w:marBottom w:val="0"/>
      <w:divBdr>
        <w:top w:val="none" w:sz="0" w:space="0" w:color="auto"/>
        <w:left w:val="none" w:sz="0" w:space="0" w:color="auto"/>
        <w:bottom w:val="none" w:sz="0" w:space="0" w:color="auto"/>
        <w:right w:val="none" w:sz="0" w:space="0" w:color="auto"/>
      </w:divBdr>
    </w:div>
    <w:div w:id="1466238560">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66924095">
      <w:bodyDiv w:val="1"/>
      <w:marLeft w:val="0"/>
      <w:marRight w:val="0"/>
      <w:marTop w:val="0"/>
      <w:marBottom w:val="0"/>
      <w:divBdr>
        <w:top w:val="none" w:sz="0" w:space="0" w:color="auto"/>
        <w:left w:val="none" w:sz="0" w:space="0" w:color="auto"/>
        <w:bottom w:val="none" w:sz="0" w:space="0" w:color="auto"/>
        <w:right w:val="none" w:sz="0" w:space="0" w:color="auto"/>
      </w:divBdr>
    </w:div>
    <w:div w:id="1470325487">
      <w:bodyDiv w:val="1"/>
      <w:marLeft w:val="0"/>
      <w:marRight w:val="0"/>
      <w:marTop w:val="0"/>
      <w:marBottom w:val="0"/>
      <w:divBdr>
        <w:top w:val="none" w:sz="0" w:space="0" w:color="auto"/>
        <w:left w:val="none" w:sz="0" w:space="0" w:color="auto"/>
        <w:bottom w:val="none" w:sz="0" w:space="0" w:color="auto"/>
        <w:right w:val="none" w:sz="0" w:space="0" w:color="auto"/>
      </w:divBdr>
    </w:div>
    <w:div w:id="1471441293">
      <w:bodyDiv w:val="1"/>
      <w:marLeft w:val="0"/>
      <w:marRight w:val="0"/>
      <w:marTop w:val="0"/>
      <w:marBottom w:val="0"/>
      <w:divBdr>
        <w:top w:val="none" w:sz="0" w:space="0" w:color="auto"/>
        <w:left w:val="none" w:sz="0" w:space="0" w:color="auto"/>
        <w:bottom w:val="none" w:sz="0" w:space="0" w:color="auto"/>
        <w:right w:val="none" w:sz="0" w:space="0" w:color="auto"/>
      </w:divBdr>
    </w:div>
    <w:div w:id="1472206640">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483228622">
      <w:bodyDiv w:val="1"/>
      <w:marLeft w:val="0"/>
      <w:marRight w:val="0"/>
      <w:marTop w:val="0"/>
      <w:marBottom w:val="0"/>
      <w:divBdr>
        <w:top w:val="none" w:sz="0" w:space="0" w:color="auto"/>
        <w:left w:val="none" w:sz="0" w:space="0" w:color="auto"/>
        <w:bottom w:val="none" w:sz="0" w:space="0" w:color="auto"/>
        <w:right w:val="none" w:sz="0" w:space="0" w:color="auto"/>
      </w:divBdr>
    </w:div>
    <w:div w:id="1483497056">
      <w:bodyDiv w:val="1"/>
      <w:marLeft w:val="0"/>
      <w:marRight w:val="0"/>
      <w:marTop w:val="0"/>
      <w:marBottom w:val="0"/>
      <w:divBdr>
        <w:top w:val="none" w:sz="0" w:space="0" w:color="auto"/>
        <w:left w:val="none" w:sz="0" w:space="0" w:color="auto"/>
        <w:bottom w:val="none" w:sz="0" w:space="0" w:color="auto"/>
        <w:right w:val="none" w:sz="0" w:space="0" w:color="auto"/>
      </w:divBdr>
    </w:div>
    <w:div w:id="1485200805">
      <w:bodyDiv w:val="1"/>
      <w:marLeft w:val="0"/>
      <w:marRight w:val="0"/>
      <w:marTop w:val="0"/>
      <w:marBottom w:val="0"/>
      <w:divBdr>
        <w:top w:val="none" w:sz="0" w:space="0" w:color="auto"/>
        <w:left w:val="none" w:sz="0" w:space="0" w:color="auto"/>
        <w:bottom w:val="none" w:sz="0" w:space="0" w:color="auto"/>
        <w:right w:val="none" w:sz="0" w:space="0" w:color="auto"/>
      </w:divBdr>
    </w:div>
    <w:div w:id="1488129352">
      <w:bodyDiv w:val="1"/>
      <w:marLeft w:val="0"/>
      <w:marRight w:val="0"/>
      <w:marTop w:val="0"/>
      <w:marBottom w:val="0"/>
      <w:divBdr>
        <w:top w:val="none" w:sz="0" w:space="0" w:color="auto"/>
        <w:left w:val="none" w:sz="0" w:space="0" w:color="auto"/>
        <w:bottom w:val="none" w:sz="0" w:space="0" w:color="auto"/>
        <w:right w:val="none" w:sz="0" w:space="0" w:color="auto"/>
      </w:divBdr>
    </w:div>
    <w:div w:id="1495410640">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02886188">
      <w:bodyDiv w:val="1"/>
      <w:marLeft w:val="0"/>
      <w:marRight w:val="0"/>
      <w:marTop w:val="0"/>
      <w:marBottom w:val="0"/>
      <w:divBdr>
        <w:top w:val="none" w:sz="0" w:space="0" w:color="auto"/>
        <w:left w:val="none" w:sz="0" w:space="0" w:color="auto"/>
        <w:bottom w:val="none" w:sz="0" w:space="0" w:color="auto"/>
        <w:right w:val="none" w:sz="0" w:space="0" w:color="auto"/>
      </w:divBdr>
    </w:div>
    <w:div w:id="1515683492">
      <w:bodyDiv w:val="1"/>
      <w:marLeft w:val="0"/>
      <w:marRight w:val="0"/>
      <w:marTop w:val="0"/>
      <w:marBottom w:val="0"/>
      <w:divBdr>
        <w:top w:val="none" w:sz="0" w:space="0" w:color="auto"/>
        <w:left w:val="none" w:sz="0" w:space="0" w:color="auto"/>
        <w:bottom w:val="none" w:sz="0" w:space="0" w:color="auto"/>
        <w:right w:val="none" w:sz="0" w:space="0" w:color="auto"/>
      </w:divBdr>
    </w:div>
    <w:div w:id="1524593440">
      <w:bodyDiv w:val="1"/>
      <w:marLeft w:val="0"/>
      <w:marRight w:val="0"/>
      <w:marTop w:val="0"/>
      <w:marBottom w:val="0"/>
      <w:divBdr>
        <w:top w:val="none" w:sz="0" w:space="0" w:color="auto"/>
        <w:left w:val="none" w:sz="0" w:space="0" w:color="auto"/>
        <w:bottom w:val="none" w:sz="0" w:space="0" w:color="auto"/>
        <w:right w:val="none" w:sz="0" w:space="0" w:color="auto"/>
      </w:divBdr>
    </w:div>
    <w:div w:id="1525096373">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30096985">
      <w:bodyDiv w:val="1"/>
      <w:marLeft w:val="0"/>
      <w:marRight w:val="0"/>
      <w:marTop w:val="0"/>
      <w:marBottom w:val="0"/>
      <w:divBdr>
        <w:top w:val="none" w:sz="0" w:space="0" w:color="auto"/>
        <w:left w:val="none" w:sz="0" w:space="0" w:color="auto"/>
        <w:bottom w:val="none" w:sz="0" w:space="0" w:color="auto"/>
        <w:right w:val="none" w:sz="0" w:space="0" w:color="auto"/>
      </w:divBdr>
    </w:div>
    <w:div w:id="1531724222">
      <w:bodyDiv w:val="1"/>
      <w:marLeft w:val="0"/>
      <w:marRight w:val="0"/>
      <w:marTop w:val="0"/>
      <w:marBottom w:val="0"/>
      <w:divBdr>
        <w:top w:val="none" w:sz="0" w:space="0" w:color="auto"/>
        <w:left w:val="none" w:sz="0" w:space="0" w:color="auto"/>
        <w:bottom w:val="none" w:sz="0" w:space="0" w:color="auto"/>
        <w:right w:val="none" w:sz="0" w:space="0" w:color="auto"/>
      </w:divBdr>
    </w:div>
    <w:div w:id="1538854198">
      <w:bodyDiv w:val="1"/>
      <w:marLeft w:val="0"/>
      <w:marRight w:val="0"/>
      <w:marTop w:val="0"/>
      <w:marBottom w:val="0"/>
      <w:divBdr>
        <w:top w:val="none" w:sz="0" w:space="0" w:color="auto"/>
        <w:left w:val="none" w:sz="0" w:space="0" w:color="auto"/>
        <w:bottom w:val="none" w:sz="0" w:space="0" w:color="auto"/>
        <w:right w:val="none" w:sz="0" w:space="0" w:color="auto"/>
      </w:divBdr>
    </w:div>
    <w:div w:id="1544248154">
      <w:bodyDiv w:val="1"/>
      <w:marLeft w:val="0"/>
      <w:marRight w:val="0"/>
      <w:marTop w:val="0"/>
      <w:marBottom w:val="0"/>
      <w:divBdr>
        <w:top w:val="none" w:sz="0" w:space="0" w:color="auto"/>
        <w:left w:val="none" w:sz="0" w:space="0" w:color="auto"/>
        <w:bottom w:val="none" w:sz="0" w:space="0" w:color="auto"/>
        <w:right w:val="none" w:sz="0" w:space="0" w:color="auto"/>
      </w:divBdr>
    </w:div>
    <w:div w:id="1545479937">
      <w:bodyDiv w:val="1"/>
      <w:marLeft w:val="0"/>
      <w:marRight w:val="0"/>
      <w:marTop w:val="0"/>
      <w:marBottom w:val="0"/>
      <w:divBdr>
        <w:top w:val="none" w:sz="0" w:space="0" w:color="auto"/>
        <w:left w:val="none" w:sz="0" w:space="0" w:color="auto"/>
        <w:bottom w:val="none" w:sz="0" w:space="0" w:color="auto"/>
        <w:right w:val="none" w:sz="0" w:space="0" w:color="auto"/>
      </w:divBdr>
    </w:div>
    <w:div w:id="1545484126">
      <w:bodyDiv w:val="1"/>
      <w:marLeft w:val="0"/>
      <w:marRight w:val="0"/>
      <w:marTop w:val="0"/>
      <w:marBottom w:val="0"/>
      <w:divBdr>
        <w:top w:val="none" w:sz="0" w:space="0" w:color="auto"/>
        <w:left w:val="none" w:sz="0" w:space="0" w:color="auto"/>
        <w:bottom w:val="none" w:sz="0" w:space="0" w:color="auto"/>
        <w:right w:val="none" w:sz="0" w:space="0" w:color="auto"/>
      </w:divBdr>
    </w:div>
    <w:div w:id="1547066723">
      <w:bodyDiv w:val="1"/>
      <w:marLeft w:val="0"/>
      <w:marRight w:val="0"/>
      <w:marTop w:val="0"/>
      <w:marBottom w:val="0"/>
      <w:divBdr>
        <w:top w:val="none" w:sz="0" w:space="0" w:color="auto"/>
        <w:left w:val="none" w:sz="0" w:space="0" w:color="auto"/>
        <w:bottom w:val="none" w:sz="0" w:space="0" w:color="auto"/>
        <w:right w:val="none" w:sz="0" w:space="0" w:color="auto"/>
      </w:divBdr>
      <w:divsChild>
        <w:div w:id="1604267791">
          <w:marLeft w:val="0"/>
          <w:marRight w:val="0"/>
          <w:marTop w:val="0"/>
          <w:marBottom w:val="0"/>
          <w:divBdr>
            <w:top w:val="none" w:sz="0" w:space="0" w:color="auto"/>
            <w:left w:val="none" w:sz="0" w:space="0" w:color="auto"/>
            <w:bottom w:val="none" w:sz="0" w:space="0" w:color="auto"/>
            <w:right w:val="none" w:sz="0" w:space="0" w:color="auto"/>
          </w:divBdr>
        </w:div>
      </w:divsChild>
    </w:div>
    <w:div w:id="1551383975">
      <w:bodyDiv w:val="1"/>
      <w:marLeft w:val="0"/>
      <w:marRight w:val="0"/>
      <w:marTop w:val="0"/>
      <w:marBottom w:val="0"/>
      <w:divBdr>
        <w:top w:val="none" w:sz="0" w:space="0" w:color="auto"/>
        <w:left w:val="none" w:sz="0" w:space="0" w:color="auto"/>
        <w:bottom w:val="none" w:sz="0" w:space="0" w:color="auto"/>
        <w:right w:val="none" w:sz="0" w:space="0" w:color="auto"/>
      </w:divBdr>
    </w:div>
    <w:div w:id="1553735799">
      <w:bodyDiv w:val="1"/>
      <w:marLeft w:val="0"/>
      <w:marRight w:val="0"/>
      <w:marTop w:val="0"/>
      <w:marBottom w:val="0"/>
      <w:divBdr>
        <w:top w:val="none" w:sz="0" w:space="0" w:color="auto"/>
        <w:left w:val="none" w:sz="0" w:space="0" w:color="auto"/>
        <w:bottom w:val="none" w:sz="0" w:space="0" w:color="auto"/>
        <w:right w:val="none" w:sz="0" w:space="0" w:color="auto"/>
      </w:divBdr>
    </w:div>
    <w:div w:id="1555967327">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59708404">
      <w:bodyDiv w:val="1"/>
      <w:marLeft w:val="0"/>
      <w:marRight w:val="0"/>
      <w:marTop w:val="0"/>
      <w:marBottom w:val="0"/>
      <w:divBdr>
        <w:top w:val="none" w:sz="0" w:space="0" w:color="auto"/>
        <w:left w:val="none" w:sz="0" w:space="0" w:color="auto"/>
        <w:bottom w:val="none" w:sz="0" w:space="0" w:color="auto"/>
        <w:right w:val="none" w:sz="0" w:space="0" w:color="auto"/>
      </w:divBdr>
    </w:div>
    <w:div w:id="1562859951">
      <w:bodyDiv w:val="1"/>
      <w:marLeft w:val="0"/>
      <w:marRight w:val="0"/>
      <w:marTop w:val="0"/>
      <w:marBottom w:val="0"/>
      <w:divBdr>
        <w:top w:val="none" w:sz="0" w:space="0" w:color="auto"/>
        <w:left w:val="none" w:sz="0" w:space="0" w:color="auto"/>
        <w:bottom w:val="none" w:sz="0" w:space="0" w:color="auto"/>
        <w:right w:val="none" w:sz="0" w:space="0" w:color="auto"/>
      </w:divBdr>
    </w:div>
    <w:div w:id="1564633416">
      <w:bodyDiv w:val="1"/>
      <w:marLeft w:val="0"/>
      <w:marRight w:val="0"/>
      <w:marTop w:val="0"/>
      <w:marBottom w:val="0"/>
      <w:divBdr>
        <w:top w:val="none" w:sz="0" w:space="0" w:color="auto"/>
        <w:left w:val="none" w:sz="0" w:space="0" w:color="auto"/>
        <w:bottom w:val="none" w:sz="0" w:space="0" w:color="auto"/>
        <w:right w:val="none" w:sz="0" w:space="0" w:color="auto"/>
      </w:divBdr>
    </w:div>
    <w:div w:id="1570339122">
      <w:bodyDiv w:val="1"/>
      <w:marLeft w:val="0"/>
      <w:marRight w:val="0"/>
      <w:marTop w:val="0"/>
      <w:marBottom w:val="0"/>
      <w:divBdr>
        <w:top w:val="none" w:sz="0" w:space="0" w:color="auto"/>
        <w:left w:val="none" w:sz="0" w:space="0" w:color="auto"/>
        <w:bottom w:val="none" w:sz="0" w:space="0" w:color="auto"/>
        <w:right w:val="none" w:sz="0" w:space="0" w:color="auto"/>
      </w:divBdr>
    </w:div>
    <w:div w:id="1574663673">
      <w:bodyDiv w:val="1"/>
      <w:marLeft w:val="0"/>
      <w:marRight w:val="0"/>
      <w:marTop w:val="0"/>
      <w:marBottom w:val="0"/>
      <w:divBdr>
        <w:top w:val="none" w:sz="0" w:space="0" w:color="auto"/>
        <w:left w:val="none" w:sz="0" w:space="0" w:color="auto"/>
        <w:bottom w:val="none" w:sz="0" w:space="0" w:color="auto"/>
        <w:right w:val="none" w:sz="0" w:space="0" w:color="auto"/>
      </w:divBdr>
    </w:div>
    <w:div w:id="1576626840">
      <w:bodyDiv w:val="1"/>
      <w:marLeft w:val="0"/>
      <w:marRight w:val="0"/>
      <w:marTop w:val="0"/>
      <w:marBottom w:val="0"/>
      <w:divBdr>
        <w:top w:val="none" w:sz="0" w:space="0" w:color="auto"/>
        <w:left w:val="none" w:sz="0" w:space="0" w:color="auto"/>
        <w:bottom w:val="none" w:sz="0" w:space="0" w:color="auto"/>
        <w:right w:val="none" w:sz="0" w:space="0" w:color="auto"/>
      </w:divBdr>
    </w:div>
    <w:div w:id="1577400282">
      <w:bodyDiv w:val="1"/>
      <w:marLeft w:val="0"/>
      <w:marRight w:val="0"/>
      <w:marTop w:val="0"/>
      <w:marBottom w:val="0"/>
      <w:divBdr>
        <w:top w:val="none" w:sz="0" w:space="0" w:color="auto"/>
        <w:left w:val="none" w:sz="0" w:space="0" w:color="auto"/>
        <w:bottom w:val="none" w:sz="0" w:space="0" w:color="auto"/>
        <w:right w:val="none" w:sz="0" w:space="0" w:color="auto"/>
      </w:divBdr>
    </w:div>
    <w:div w:id="1578442117">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590120121">
      <w:bodyDiv w:val="1"/>
      <w:marLeft w:val="0"/>
      <w:marRight w:val="0"/>
      <w:marTop w:val="0"/>
      <w:marBottom w:val="0"/>
      <w:divBdr>
        <w:top w:val="none" w:sz="0" w:space="0" w:color="auto"/>
        <w:left w:val="none" w:sz="0" w:space="0" w:color="auto"/>
        <w:bottom w:val="none" w:sz="0" w:space="0" w:color="auto"/>
        <w:right w:val="none" w:sz="0" w:space="0" w:color="auto"/>
      </w:divBdr>
    </w:div>
    <w:div w:id="1592546941">
      <w:bodyDiv w:val="1"/>
      <w:marLeft w:val="0"/>
      <w:marRight w:val="0"/>
      <w:marTop w:val="0"/>
      <w:marBottom w:val="0"/>
      <w:divBdr>
        <w:top w:val="none" w:sz="0" w:space="0" w:color="auto"/>
        <w:left w:val="none" w:sz="0" w:space="0" w:color="auto"/>
        <w:bottom w:val="none" w:sz="0" w:space="0" w:color="auto"/>
        <w:right w:val="none" w:sz="0" w:space="0" w:color="auto"/>
      </w:divBdr>
    </w:div>
    <w:div w:id="1593508956">
      <w:bodyDiv w:val="1"/>
      <w:marLeft w:val="0"/>
      <w:marRight w:val="0"/>
      <w:marTop w:val="0"/>
      <w:marBottom w:val="0"/>
      <w:divBdr>
        <w:top w:val="none" w:sz="0" w:space="0" w:color="auto"/>
        <w:left w:val="none" w:sz="0" w:space="0" w:color="auto"/>
        <w:bottom w:val="none" w:sz="0" w:space="0" w:color="auto"/>
        <w:right w:val="none" w:sz="0" w:space="0" w:color="auto"/>
      </w:divBdr>
    </w:div>
    <w:div w:id="1595818775">
      <w:bodyDiv w:val="1"/>
      <w:marLeft w:val="0"/>
      <w:marRight w:val="0"/>
      <w:marTop w:val="0"/>
      <w:marBottom w:val="0"/>
      <w:divBdr>
        <w:top w:val="none" w:sz="0" w:space="0" w:color="auto"/>
        <w:left w:val="none" w:sz="0" w:space="0" w:color="auto"/>
        <w:bottom w:val="none" w:sz="0" w:space="0" w:color="auto"/>
        <w:right w:val="none" w:sz="0" w:space="0" w:color="auto"/>
      </w:divBdr>
    </w:div>
    <w:div w:id="1598321774">
      <w:bodyDiv w:val="1"/>
      <w:marLeft w:val="0"/>
      <w:marRight w:val="0"/>
      <w:marTop w:val="0"/>
      <w:marBottom w:val="0"/>
      <w:divBdr>
        <w:top w:val="none" w:sz="0" w:space="0" w:color="auto"/>
        <w:left w:val="none" w:sz="0" w:space="0" w:color="auto"/>
        <w:bottom w:val="none" w:sz="0" w:space="0" w:color="auto"/>
        <w:right w:val="none" w:sz="0" w:space="0" w:color="auto"/>
      </w:divBdr>
    </w:div>
    <w:div w:id="1599482288">
      <w:bodyDiv w:val="1"/>
      <w:marLeft w:val="0"/>
      <w:marRight w:val="0"/>
      <w:marTop w:val="0"/>
      <w:marBottom w:val="0"/>
      <w:divBdr>
        <w:top w:val="none" w:sz="0" w:space="0" w:color="auto"/>
        <w:left w:val="none" w:sz="0" w:space="0" w:color="auto"/>
        <w:bottom w:val="none" w:sz="0" w:space="0" w:color="auto"/>
        <w:right w:val="none" w:sz="0" w:space="0" w:color="auto"/>
      </w:divBdr>
    </w:div>
    <w:div w:id="1600062414">
      <w:bodyDiv w:val="1"/>
      <w:marLeft w:val="0"/>
      <w:marRight w:val="0"/>
      <w:marTop w:val="0"/>
      <w:marBottom w:val="0"/>
      <w:divBdr>
        <w:top w:val="none" w:sz="0" w:space="0" w:color="auto"/>
        <w:left w:val="none" w:sz="0" w:space="0" w:color="auto"/>
        <w:bottom w:val="none" w:sz="0" w:space="0" w:color="auto"/>
        <w:right w:val="none" w:sz="0" w:space="0" w:color="auto"/>
      </w:divBdr>
    </w:div>
    <w:div w:id="1602032269">
      <w:bodyDiv w:val="1"/>
      <w:marLeft w:val="0"/>
      <w:marRight w:val="0"/>
      <w:marTop w:val="0"/>
      <w:marBottom w:val="0"/>
      <w:divBdr>
        <w:top w:val="none" w:sz="0" w:space="0" w:color="auto"/>
        <w:left w:val="none" w:sz="0" w:space="0" w:color="auto"/>
        <w:bottom w:val="none" w:sz="0" w:space="0" w:color="auto"/>
        <w:right w:val="none" w:sz="0" w:space="0" w:color="auto"/>
      </w:divBdr>
    </w:div>
    <w:div w:id="1607232837">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2516062">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018458">
      <w:bodyDiv w:val="1"/>
      <w:marLeft w:val="0"/>
      <w:marRight w:val="0"/>
      <w:marTop w:val="0"/>
      <w:marBottom w:val="0"/>
      <w:divBdr>
        <w:top w:val="none" w:sz="0" w:space="0" w:color="auto"/>
        <w:left w:val="none" w:sz="0" w:space="0" w:color="auto"/>
        <w:bottom w:val="none" w:sz="0" w:space="0" w:color="auto"/>
        <w:right w:val="none" w:sz="0" w:space="0" w:color="auto"/>
      </w:divBdr>
    </w:div>
    <w:div w:id="1615790461">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16133482">
      <w:bodyDiv w:val="1"/>
      <w:marLeft w:val="0"/>
      <w:marRight w:val="0"/>
      <w:marTop w:val="0"/>
      <w:marBottom w:val="0"/>
      <w:divBdr>
        <w:top w:val="none" w:sz="0" w:space="0" w:color="auto"/>
        <w:left w:val="none" w:sz="0" w:space="0" w:color="auto"/>
        <w:bottom w:val="none" w:sz="0" w:space="0" w:color="auto"/>
        <w:right w:val="none" w:sz="0" w:space="0" w:color="auto"/>
      </w:divBdr>
    </w:div>
    <w:div w:id="1620408005">
      <w:bodyDiv w:val="1"/>
      <w:marLeft w:val="0"/>
      <w:marRight w:val="0"/>
      <w:marTop w:val="0"/>
      <w:marBottom w:val="0"/>
      <w:divBdr>
        <w:top w:val="none" w:sz="0" w:space="0" w:color="auto"/>
        <w:left w:val="none" w:sz="0" w:space="0" w:color="auto"/>
        <w:bottom w:val="none" w:sz="0" w:space="0" w:color="auto"/>
        <w:right w:val="none" w:sz="0" w:space="0" w:color="auto"/>
      </w:divBdr>
    </w:div>
    <w:div w:id="1621494256">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30740559">
      <w:bodyDiv w:val="1"/>
      <w:marLeft w:val="0"/>
      <w:marRight w:val="0"/>
      <w:marTop w:val="0"/>
      <w:marBottom w:val="0"/>
      <w:divBdr>
        <w:top w:val="none" w:sz="0" w:space="0" w:color="auto"/>
        <w:left w:val="none" w:sz="0" w:space="0" w:color="auto"/>
        <w:bottom w:val="none" w:sz="0" w:space="0" w:color="auto"/>
        <w:right w:val="none" w:sz="0" w:space="0" w:color="auto"/>
      </w:divBdr>
    </w:div>
    <w:div w:id="1631279462">
      <w:bodyDiv w:val="1"/>
      <w:marLeft w:val="0"/>
      <w:marRight w:val="0"/>
      <w:marTop w:val="0"/>
      <w:marBottom w:val="0"/>
      <w:divBdr>
        <w:top w:val="none" w:sz="0" w:space="0" w:color="auto"/>
        <w:left w:val="none" w:sz="0" w:space="0" w:color="auto"/>
        <w:bottom w:val="none" w:sz="0" w:space="0" w:color="auto"/>
        <w:right w:val="none" w:sz="0" w:space="0" w:color="auto"/>
      </w:divBdr>
    </w:div>
    <w:div w:id="1632517741">
      <w:bodyDiv w:val="1"/>
      <w:marLeft w:val="0"/>
      <w:marRight w:val="0"/>
      <w:marTop w:val="0"/>
      <w:marBottom w:val="0"/>
      <w:divBdr>
        <w:top w:val="none" w:sz="0" w:space="0" w:color="auto"/>
        <w:left w:val="none" w:sz="0" w:space="0" w:color="auto"/>
        <w:bottom w:val="none" w:sz="0" w:space="0" w:color="auto"/>
        <w:right w:val="none" w:sz="0" w:space="0" w:color="auto"/>
      </w:divBdr>
    </w:div>
    <w:div w:id="1635015147">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42345988">
      <w:bodyDiv w:val="1"/>
      <w:marLeft w:val="0"/>
      <w:marRight w:val="0"/>
      <w:marTop w:val="0"/>
      <w:marBottom w:val="0"/>
      <w:divBdr>
        <w:top w:val="none" w:sz="0" w:space="0" w:color="auto"/>
        <w:left w:val="none" w:sz="0" w:space="0" w:color="auto"/>
        <w:bottom w:val="none" w:sz="0" w:space="0" w:color="auto"/>
        <w:right w:val="none" w:sz="0" w:space="0" w:color="auto"/>
      </w:divBdr>
    </w:div>
    <w:div w:id="1642348730">
      <w:bodyDiv w:val="1"/>
      <w:marLeft w:val="0"/>
      <w:marRight w:val="0"/>
      <w:marTop w:val="0"/>
      <w:marBottom w:val="0"/>
      <w:divBdr>
        <w:top w:val="none" w:sz="0" w:space="0" w:color="auto"/>
        <w:left w:val="none" w:sz="0" w:space="0" w:color="auto"/>
        <w:bottom w:val="none" w:sz="0" w:space="0" w:color="auto"/>
        <w:right w:val="none" w:sz="0" w:space="0" w:color="auto"/>
      </w:divBdr>
    </w:div>
    <w:div w:id="1645770416">
      <w:bodyDiv w:val="1"/>
      <w:marLeft w:val="0"/>
      <w:marRight w:val="0"/>
      <w:marTop w:val="0"/>
      <w:marBottom w:val="0"/>
      <w:divBdr>
        <w:top w:val="none" w:sz="0" w:space="0" w:color="auto"/>
        <w:left w:val="none" w:sz="0" w:space="0" w:color="auto"/>
        <w:bottom w:val="none" w:sz="0" w:space="0" w:color="auto"/>
        <w:right w:val="none" w:sz="0" w:space="0" w:color="auto"/>
      </w:divBdr>
    </w:div>
    <w:div w:id="1646202377">
      <w:bodyDiv w:val="1"/>
      <w:marLeft w:val="0"/>
      <w:marRight w:val="0"/>
      <w:marTop w:val="0"/>
      <w:marBottom w:val="0"/>
      <w:divBdr>
        <w:top w:val="none" w:sz="0" w:space="0" w:color="auto"/>
        <w:left w:val="none" w:sz="0" w:space="0" w:color="auto"/>
        <w:bottom w:val="none" w:sz="0" w:space="0" w:color="auto"/>
        <w:right w:val="none" w:sz="0" w:space="0" w:color="auto"/>
      </w:divBdr>
    </w:div>
    <w:div w:id="1650861195">
      <w:bodyDiv w:val="1"/>
      <w:marLeft w:val="0"/>
      <w:marRight w:val="0"/>
      <w:marTop w:val="0"/>
      <w:marBottom w:val="0"/>
      <w:divBdr>
        <w:top w:val="none" w:sz="0" w:space="0" w:color="auto"/>
        <w:left w:val="none" w:sz="0" w:space="0" w:color="auto"/>
        <w:bottom w:val="none" w:sz="0" w:space="0" w:color="auto"/>
        <w:right w:val="none" w:sz="0" w:space="0" w:color="auto"/>
      </w:divBdr>
    </w:div>
    <w:div w:id="1653289021">
      <w:bodyDiv w:val="1"/>
      <w:marLeft w:val="0"/>
      <w:marRight w:val="0"/>
      <w:marTop w:val="0"/>
      <w:marBottom w:val="0"/>
      <w:divBdr>
        <w:top w:val="none" w:sz="0" w:space="0" w:color="auto"/>
        <w:left w:val="none" w:sz="0" w:space="0" w:color="auto"/>
        <w:bottom w:val="none" w:sz="0" w:space="0" w:color="auto"/>
        <w:right w:val="none" w:sz="0" w:space="0" w:color="auto"/>
      </w:divBdr>
    </w:div>
    <w:div w:id="1655377796">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58261885">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64579457">
      <w:bodyDiv w:val="1"/>
      <w:marLeft w:val="0"/>
      <w:marRight w:val="0"/>
      <w:marTop w:val="0"/>
      <w:marBottom w:val="0"/>
      <w:divBdr>
        <w:top w:val="none" w:sz="0" w:space="0" w:color="auto"/>
        <w:left w:val="none" w:sz="0" w:space="0" w:color="auto"/>
        <w:bottom w:val="none" w:sz="0" w:space="0" w:color="auto"/>
        <w:right w:val="none" w:sz="0" w:space="0" w:color="auto"/>
      </w:divBdr>
    </w:div>
    <w:div w:id="1670713084">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82924743">
      <w:bodyDiv w:val="1"/>
      <w:marLeft w:val="0"/>
      <w:marRight w:val="0"/>
      <w:marTop w:val="0"/>
      <w:marBottom w:val="0"/>
      <w:divBdr>
        <w:top w:val="none" w:sz="0" w:space="0" w:color="auto"/>
        <w:left w:val="none" w:sz="0" w:space="0" w:color="auto"/>
        <w:bottom w:val="none" w:sz="0" w:space="0" w:color="auto"/>
        <w:right w:val="none" w:sz="0" w:space="0" w:color="auto"/>
      </w:divBdr>
    </w:div>
    <w:div w:id="1691495315">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696733120">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27341515">
      <w:bodyDiv w:val="1"/>
      <w:marLeft w:val="0"/>
      <w:marRight w:val="0"/>
      <w:marTop w:val="0"/>
      <w:marBottom w:val="0"/>
      <w:divBdr>
        <w:top w:val="none" w:sz="0" w:space="0" w:color="auto"/>
        <w:left w:val="none" w:sz="0" w:space="0" w:color="auto"/>
        <w:bottom w:val="none" w:sz="0" w:space="0" w:color="auto"/>
        <w:right w:val="none" w:sz="0" w:space="0" w:color="auto"/>
      </w:divBdr>
    </w:div>
    <w:div w:id="1732921485">
      <w:bodyDiv w:val="1"/>
      <w:marLeft w:val="0"/>
      <w:marRight w:val="0"/>
      <w:marTop w:val="0"/>
      <w:marBottom w:val="0"/>
      <w:divBdr>
        <w:top w:val="none" w:sz="0" w:space="0" w:color="auto"/>
        <w:left w:val="none" w:sz="0" w:space="0" w:color="auto"/>
        <w:bottom w:val="none" w:sz="0" w:space="0" w:color="auto"/>
        <w:right w:val="none" w:sz="0" w:space="0" w:color="auto"/>
      </w:divBdr>
    </w:div>
    <w:div w:id="1734698172">
      <w:bodyDiv w:val="1"/>
      <w:marLeft w:val="0"/>
      <w:marRight w:val="0"/>
      <w:marTop w:val="0"/>
      <w:marBottom w:val="0"/>
      <w:divBdr>
        <w:top w:val="none" w:sz="0" w:space="0" w:color="auto"/>
        <w:left w:val="none" w:sz="0" w:space="0" w:color="auto"/>
        <w:bottom w:val="none" w:sz="0" w:space="0" w:color="auto"/>
        <w:right w:val="none" w:sz="0" w:space="0" w:color="auto"/>
      </w:divBdr>
    </w:div>
    <w:div w:id="1735541675">
      <w:bodyDiv w:val="1"/>
      <w:marLeft w:val="0"/>
      <w:marRight w:val="0"/>
      <w:marTop w:val="0"/>
      <w:marBottom w:val="0"/>
      <w:divBdr>
        <w:top w:val="none" w:sz="0" w:space="0" w:color="auto"/>
        <w:left w:val="none" w:sz="0" w:space="0" w:color="auto"/>
        <w:bottom w:val="none" w:sz="0" w:space="0" w:color="auto"/>
        <w:right w:val="none" w:sz="0" w:space="0" w:color="auto"/>
      </w:divBdr>
    </w:div>
    <w:div w:id="1735545009">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0034018">
      <w:bodyDiv w:val="1"/>
      <w:marLeft w:val="0"/>
      <w:marRight w:val="0"/>
      <w:marTop w:val="0"/>
      <w:marBottom w:val="0"/>
      <w:divBdr>
        <w:top w:val="none" w:sz="0" w:space="0" w:color="auto"/>
        <w:left w:val="none" w:sz="0" w:space="0" w:color="auto"/>
        <w:bottom w:val="none" w:sz="0" w:space="0" w:color="auto"/>
        <w:right w:val="none" w:sz="0" w:space="0" w:color="auto"/>
      </w:divBdr>
    </w:div>
    <w:div w:id="1750273171">
      <w:bodyDiv w:val="1"/>
      <w:marLeft w:val="0"/>
      <w:marRight w:val="0"/>
      <w:marTop w:val="0"/>
      <w:marBottom w:val="0"/>
      <w:divBdr>
        <w:top w:val="none" w:sz="0" w:space="0" w:color="auto"/>
        <w:left w:val="none" w:sz="0" w:space="0" w:color="auto"/>
        <w:bottom w:val="none" w:sz="0" w:space="0" w:color="auto"/>
        <w:right w:val="none" w:sz="0" w:space="0" w:color="auto"/>
      </w:divBdr>
    </w:div>
    <w:div w:id="1750538306">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782631">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59906096">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64957907">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547098">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76439238">
      <w:bodyDiv w:val="1"/>
      <w:marLeft w:val="0"/>
      <w:marRight w:val="0"/>
      <w:marTop w:val="0"/>
      <w:marBottom w:val="0"/>
      <w:divBdr>
        <w:top w:val="none" w:sz="0" w:space="0" w:color="auto"/>
        <w:left w:val="none" w:sz="0" w:space="0" w:color="auto"/>
        <w:bottom w:val="none" w:sz="0" w:space="0" w:color="auto"/>
        <w:right w:val="none" w:sz="0" w:space="0" w:color="auto"/>
      </w:divBdr>
    </w:div>
    <w:div w:id="1776828917">
      <w:bodyDiv w:val="1"/>
      <w:marLeft w:val="0"/>
      <w:marRight w:val="0"/>
      <w:marTop w:val="0"/>
      <w:marBottom w:val="0"/>
      <w:divBdr>
        <w:top w:val="none" w:sz="0" w:space="0" w:color="auto"/>
        <w:left w:val="none" w:sz="0" w:space="0" w:color="auto"/>
        <w:bottom w:val="none" w:sz="0" w:space="0" w:color="auto"/>
        <w:right w:val="none" w:sz="0" w:space="0" w:color="auto"/>
      </w:divBdr>
    </w:div>
    <w:div w:id="1779399980">
      <w:bodyDiv w:val="1"/>
      <w:marLeft w:val="0"/>
      <w:marRight w:val="0"/>
      <w:marTop w:val="0"/>
      <w:marBottom w:val="0"/>
      <w:divBdr>
        <w:top w:val="none" w:sz="0" w:space="0" w:color="auto"/>
        <w:left w:val="none" w:sz="0" w:space="0" w:color="auto"/>
        <w:bottom w:val="none" w:sz="0" w:space="0" w:color="auto"/>
        <w:right w:val="none" w:sz="0" w:space="0" w:color="auto"/>
      </w:divBdr>
    </w:div>
    <w:div w:id="1780687043">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81411532">
      <w:bodyDiv w:val="1"/>
      <w:marLeft w:val="0"/>
      <w:marRight w:val="0"/>
      <w:marTop w:val="0"/>
      <w:marBottom w:val="0"/>
      <w:divBdr>
        <w:top w:val="none" w:sz="0" w:space="0" w:color="auto"/>
        <w:left w:val="none" w:sz="0" w:space="0" w:color="auto"/>
        <w:bottom w:val="none" w:sz="0" w:space="0" w:color="auto"/>
        <w:right w:val="none" w:sz="0" w:space="0" w:color="auto"/>
      </w:divBdr>
    </w:div>
    <w:div w:id="1783575932">
      <w:bodyDiv w:val="1"/>
      <w:marLeft w:val="0"/>
      <w:marRight w:val="0"/>
      <w:marTop w:val="0"/>
      <w:marBottom w:val="0"/>
      <w:divBdr>
        <w:top w:val="none" w:sz="0" w:space="0" w:color="auto"/>
        <w:left w:val="none" w:sz="0" w:space="0" w:color="auto"/>
        <w:bottom w:val="none" w:sz="0" w:space="0" w:color="auto"/>
        <w:right w:val="none" w:sz="0" w:space="0" w:color="auto"/>
      </w:divBdr>
    </w:div>
    <w:div w:id="1790469761">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7605103">
      <w:bodyDiv w:val="1"/>
      <w:marLeft w:val="0"/>
      <w:marRight w:val="0"/>
      <w:marTop w:val="0"/>
      <w:marBottom w:val="0"/>
      <w:divBdr>
        <w:top w:val="none" w:sz="0" w:space="0" w:color="auto"/>
        <w:left w:val="none" w:sz="0" w:space="0" w:color="auto"/>
        <w:bottom w:val="none" w:sz="0" w:space="0" w:color="auto"/>
        <w:right w:val="none" w:sz="0" w:space="0" w:color="auto"/>
      </w:divBdr>
    </w:div>
    <w:div w:id="1798716491">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2073326">
      <w:bodyDiv w:val="1"/>
      <w:marLeft w:val="0"/>
      <w:marRight w:val="0"/>
      <w:marTop w:val="0"/>
      <w:marBottom w:val="0"/>
      <w:divBdr>
        <w:top w:val="none" w:sz="0" w:space="0" w:color="auto"/>
        <w:left w:val="none" w:sz="0" w:space="0" w:color="auto"/>
        <w:bottom w:val="none" w:sz="0" w:space="0" w:color="auto"/>
        <w:right w:val="none" w:sz="0" w:space="0" w:color="auto"/>
      </w:divBdr>
    </w:div>
    <w:div w:id="1803495547">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05081257">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15104769">
      <w:bodyDiv w:val="1"/>
      <w:marLeft w:val="0"/>
      <w:marRight w:val="0"/>
      <w:marTop w:val="0"/>
      <w:marBottom w:val="0"/>
      <w:divBdr>
        <w:top w:val="none" w:sz="0" w:space="0" w:color="auto"/>
        <w:left w:val="none" w:sz="0" w:space="0" w:color="auto"/>
        <w:bottom w:val="none" w:sz="0" w:space="0" w:color="auto"/>
        <w:right w:val="none" w:sz="0" w:space="0" w:color="auto"/>
      </w:divBdr>
    </w:div>
    <w:div w:id="1817138764">
      <w:bodyDiv w:val="1"/>
      <w:marLeft w:val="0"/>
      <w:marRight w:val="0"/>
      <w:marTop w:val="0"/>
      <w:marBottom w:val="0"/>
      <w:divBdr>
        <w:top w:val="none" w:sz="0" w:space="0" w:color="auto"/>
        <w:left w:val="none" w:sz="0" w:space="0" w:color="auto"/>
        <w:bottom w:val="none" w:sz="0" w:space="0" w:color="auto"/>
        <w:right w:val="none" w:sz="0" w:space="0" w:color="auto"/>
      </w:divBdr>
    </w:div>
    <w:div w:id="1817912619">
      <w:bodyDiv w:val="1"/>
      <w:marLeft w:val="0"/>
      <w:marRight w:val="0"/>
      <w:marTop w:val="0"/>
      <w:marBottom w:val="0"/>
      <w:divBdr>
        <w:top w:val="none" w:sz="0" w:space="0" w:color="auto"/>
        <w:left w:val="none" w:sz="0" w:space="0" w:color="auto"/>
        <w:bottom w:val="none" w:sz="0" w:space="0" w:color="auto"/>
        <w:right w:val="none" w:sz="0" w:space="0" w:color="auto"/>
      </w:divBdr>
    </w:div>
    <w:div w:id="1818959498">
      <w:bodyDiv w:val="1"/>
      <w:marLeft w:val="0"/>
      <w:marRight w:val="0"/>
      <w:marTop w:val="0"/>
      <w:marBottom w:val="0"/>
      <w:divBdr>
        <w:top w:val="none" w:sz="0" w:space="0" w:color="auto"/>
        <w:left w:val="none" w:sz="0" w:space="0" w:color="auto"/>
        <w:bottom w:val="none" w:sz="0" w:space="0" w:color="auto"/>
        <w:right w:val="none" w:sz="0" w:space="0" w:color="auto"/>
      </w:divBdr>
    </w:div>
    <w:div w:id="1819570234">
      <w:bodyDiv w:val="1"/>
      <w:marLeft w:val="0"/>
      <w:marRight w:val="0"/>
      <w:marTop w:val="0"/>
      <w:marBottom w:val="0"/>
      <w:divBdr>
        <w:top w:val="none" w:sz="0" w:space="0" w:color="auto"/>
        <w:left w:val="none" w:sz="0" w:space="0" w:color="auto"/>
        <w:bottom w:val="none" w:sz="0" w:space="0" w:color="auto"/>
        <w:right w:val="none" w:sz="0" w:space="0" w:color="auto"/>
      </w:divBdr>
    </w:div>
    <w:div w:id="1819953773">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26507143">
      <w:bodyDiv w:val="1"/>
      <w:marLeft w:val="0"/>
      <w:marRight w:val="0"/>
      <w:marTop w:val="0"/>
      <w:marBottom w:val="0"/>
      <w:divBdr>
        <w:top w:val="none" w:sz="0" w:space="0" w:color="auto"/>
        <w:left w:val="none" w:sz="0" w:space="0" w:color="auto"/>
        <w:bottom w:val="none" w:sz="0" w:space="0" w:color="auto"/>
        <w:right w:val="none" w:sz="0" w:space="0" w:color="auto"/>
      </w:divBdr>
    </w:div>
    <w:div w:id="1828865807">
      <w:bodyDiv w:val="1"/>
      <w:marLeft w:val="0"/>
      <w:marRight w:val="0"/>
      <w:marTop w:val="0"/>
      <w:marBottom w:val="0"/>
      <w:divBdr>
        <w:top w:val="none" w:sz="0" w:space="0" w:color="auto"/>
        <w:left w:val="none" w:sz="0" w:space="0" w:color="auto"/>
        <w:bottom w:val="none" w:sz="0" w:space="0" w:color="auto"/>
        <w:right w:val="none" w:sz="0" w:space="0" w:color="auto"/>
      </w:divBdr>
    </w:div>
    <w:div w:id="1831092047">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3158898">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48130742">
      <w:bodyDiv w:val="1"/>
      <w:marLeft w:val="0"/>
      <w:marRight w:val="0"/>
      <w:marTop w:val="0"/>
      <w:marBottom w:val="0"/>
      <w:divBdr>
        <w:top w:val="none" w:sz="0" w:space="0" w:color="auto"/>
        <w:left w:val="none" w:sz="0" w:space="0" w:color="auto"/>
        <w:bottom w:val="none" w:sz="0" w:space="0" w:color="auto"/>
        <w:right w:val="none" w:sz="0" w:space="0" w:color="auto"/>
      </w:divBdr>
    </w:div>
    <w:div w:id="184905841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52527437">
      <w:bodyDiv w:val="1"/>
      <w:marLeft w:val="0"/>
      <w:marRight w:val="0"/>
      <w:marTop w:val="0"/>
      <w:marBottom w:val="0"/>
      <w:divBdr>
        <w:top w:val="none" w:sz="0" w:space="0" w:color="auto"/>
        <w:left w:val="none" w:sz="0" w:space="0" w:color="auto"/>
        <w:bottom w:val="none" w:sz="0" w:space="0" w:color="auto"/>
        <w:right w:val="none" w:sz="0" w:space="0" w:color="auto"/>
      </w:divBdr>
    </w:div>
    <w:div w:id="1852641461">
      <w:bodyDiv w:val="1"/>
      <w:marLeft w:val="0"/>
      <w:marRight w:val="0"/>
      <w:marTop w:val="0"/>
      <w:marBottom w:val="0"/>
      <w:divBdr>
        <w:top w:val="none" w:sz="0" w:space="0" w:color="auto"/>
        <w:left w:val="none" w:sz="0" w:space="0" w:color="auto"/>
        <w:bottom w:val="none" w:sz="0" w:space="0" w:color="auto"/>
        <w:right w:val="none" w:sz="0" w:space="0" w:color="auto"/>
      </w:divBdr>
      <w:divsChild>
        <w:div w:id="1549218422">
          <w:marLeft w:val="0"/>
          <w:marRight w:val="0"/>
          <w:marTop w:val="0"/>
          <w:marBottom w:val="0"/>
          <w:divBdr>
            <w:top w:val="none" w:sz="0" w:space="0" w:color="auto"/>
            <w:left w:val="none" w:sz="0" w:space="0" w:color="auto"/>
            <w:bottom w:val="none" w:sz="0" w:space="0" w:color="auto"/>
            <w:right w:val="none" w:sz="0" w:space="0" w:color="auto"/>
          </w:divBdr>
        </w:div>
      </w:divsChild>
    </w:div>
    <w:div w:id="1858301045">
      <w:bodyDiv w:val="1"/>
      <w:marLeft w:val="0"/>
      <w:marRight w:val="0"/>
      <w:marTop w:val="0"/>
      <w:marBottom w:val="0"/>
      <w:divBdr>
        <w:top w:val="none" w:sz="0" w:space="0" w:color="auto"/>
        <w:left w:val="none" w:sz="0" w:space="0" w:color="auto"/>
        <w:bottom w:val="none" w:sz="0" w:space="0" w:color="auto"/>
        <w:right w:val="none" w:sz="0" w:space="0" w:color="auto"/>
      </w:divBdr>
    </w:div>
    <w:div w:id="1861360276">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5483283">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69446526">
      <w:bodyDiv w:val="1"/>
      <w:marLeft w:val="0"/>
      <w:marRight w:val="0"/>
      <w:marTop w:val="0"/>
      <w:marBottom w:val="0"/>
      <w:divBdr>
        <w:top w:val="none" w:sz="0" w:space="0" w:color="auto"/>
        <w:left w:val="none" w:sz="0" w:space="0" w:color="auto"/>
        <w:bottom w:val="none" w:sz="0" w:space="0" w:color="auto"/>
        <w:right w:val="none" w:sz="0" w:space="0" w:color="auto"/>
      </w:divBdr>
    </w:div>
    <w:div w:id="1873029404">
      <w:bodyDiv w:val="1"/>
      <w:marLeft w:val="0"/>
      <w:marRight w:val="0"/>
      <w:marTop w:val="0"/>
      <w:marBottom w:val="0"/>
      <w:divBdr>
        <w:top w:val="none" w:sz="0" w:space="0" w:color="auto"/>
        <w:left w:val="none" w:sz="0" w:space="0" w:color="auto"/>
        <w:bottom w:val="none" w:sz="0" w:space="0" w:color="auto"/>
        <w:right w:val="none" w:sz="0" w:space="0" w:color="auto"/>
      </w:divBdr>
    </w:div>
    <w:div w:id="1875195786">
      <w:bodyDiv w:val="1"/>
      <w:marLeft w:val="0"/>
      <w:marRight w:val="0"/>
      <w:marTop w:val="0"/>
      <w:marBottom w:val="0"/>
      <w:divBdr>
        <w:top w:val="none" w:sz="0" w:space="0" w:color="auto"/>
        <w:left w:val="none" w:sz="0" w:space="0" w:color="auto"/>
        <w:bottom w:val="none" w:sz="0" w:space="0" w:color="auto"/>
        <w:right w:val="none" w:sz="0" w:space="0" w:color="auto"/>
      </w:divBdr>
    </w:div>
    <w:div w:id="1879590353">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884293358">
      <w:bodyDiv w:val="1"/>
      <w:marLeft w:val="0"/>
      <w:marRight w:val="0"/>
      <w:marTop w:val="0"/>
      <w:marBottom w:val="0"/>
      <w:divBdr>
        <w:top w:val="none" w:sz="0" w:space="0" w:color="auto"/>
        <w:left w:val="none" w:sz="0" w:space="0" w:color="auto"/>
        <w:bottom w:val="none" w:sz="0" w:space="0" w:color="auto"/>
        <w:right w:val="none" w:sz="0" w:space="0" w:color="auto"/>
      </w:divBdr>
    </w:div>
    <w:div w:id="1889493325">
      <w:bodyDiv w:val="1"/>
      <w:marLeft w:val="0"/>
      <w:marRight w:val="0"/>
      <w:marTop w:val="0"/>
      <w:marBottom w:val="0"/>
      <w:divBdr>
        <w:top w:val="none" w:sz="0" w:space="0" w:color="auto"/>
        <w:left w:val="none" w:sz="0" w:space="0" w:color="auto"/>
        <w:bottom w:val="none" w:sz="0" w:space="0" w:color="auto"/>
        <w:right w:val="none" w:sz="0" w:space="0" w:color="auto"/>
      </w:divBdr>
    </w:div>
    <w:div w:id="1890798835">
      <w:bodyDiv w:val="1"/>
      <w:marLeft w:val="0"/>
      <w:marRight w:val="0"/>
      <w:marTop w:val="0"/>
      <w:marBottom w:val="0"/>
      <w:divBdr>
        <w:top w:val="none" w:sz="0" w:space="0" w:color="auto"/>
        <w:left w:val="none" w:sz="0" w:space="0" w:color="auto"/>
        <w:bottom w:val="none" w:sz="0" w:space="0" w:color="auto"/>
        <w:right w:val="none" w:sz="0" w:space="0" w:color="auto"/>
      </w:divBdr>
    </w:div>
    <w:div w:id="1899901532">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05678813">
      <w:bodyDiv w:val="1"/>
      <w:marLeft w:val="0"/>
      <w:marRight w:val="0"/>
      <w:marTop w:val="0"/>
      <w:marBottom w:val="0"/>
      <w:divBdr>
        <w:top w:val="none" w:sz="0" w:space="0" w:color="auto"/>
        <w:left w:val="none" w:sz="0" w:space="0" w:color="auto"/>
        <w:bottom w:val="none" w:sz="0" w:space="0" w:color="auto"/>
        <w:right w:val="none" w:sz="0" w:space="0" w:color="auto"/>
      </w:divBdr>
    </w:div>
    <w:div w:id="1907455239">
      <w:bodyDiv w:val="1"/>
      <w:marLeft w:val="0"/>
      <w:marRight w:val="0"/>
      <w:marTop w:val="0"/>
      <w:marBottom w:val="0"/>
      <w:divBdr>
        <w:top w:val="none" w:sz="0" w:space="0" w:color="auto"/>
        <w:left w:val="none" w:sz="0" w:space="0" w:color="auto"/>
        <w:bottom w:val="none" w:sz="0" w:space="0" w:color="auto"/>
        <w:right w:val="none" w:sz="0" w:space="0" w:color="auto"/>
      </w:divBdr>
    </w:div>
    <w:div w:id="1910454388">
      <w:bodyDiv w:val="1"/>
      <w:marLeft w:val="0"/>
      <w:marRight w:val="0"/>
      <w:marTop w:val="0"/>
      <w:marBottom w:val="0"/>
      <w:divBdr>
        <w:top w:val="none" w:sz="0" w:space="0" w:color="auto"/>
        <w:left w:val="none" w:sz="0" w:space="0" w:color="auto"/>
        <w:bottom w:val="none" w:sz="0" w:space="0" w:color="auto"/>
        <w:right w:val="none" w:sz="0" w:space="0" w:color="auto"/>
      </w:divBdr>
    </w:div>
    <w:div w:id="1912352225">
      <w:bodyDiv w:val="1"/>
      <w:marLeft w:val="0"/>
      <w:marRight w:val="0"/>
      <w:marTop w:val="0"/>
      <w:marBottom w:val="0"/>
      <w:divBdr>
        <w:top w:val="none" w:sz="0" w:space="0" w:color="auto"/>
        <w:left w:val="none" w:sz="0" w:space="0" w:color="auto"/>
        <w:bottom w:val="none" w:sz="0" w:space="0" w:color="auto"/>
        <w:right w:val="none" w:sz="0" w:space="0" w:color="auto"/>
      </w:divBdr>
    </w:div>
    <w:div w:id="1914200179">
      <w:bodyDiv w:val="1"/>
      <w:marLeft w:val="0"/>
      <w:marRight w:val="0"/>
      <w:marTop w:val="0"/>
      <w:marBottom w:val="0"/>
      <w:divBdr>
        <w:top w:val="none" w:sz="0" w:space="0" w:color="auto"/>
        <w:left w:val="none" w:sz="0" w:space="0" w:color="auto"/>
        <w:bottom w:val="none" w:sz="0" w:space="0" w:color="auto"/>
        <w:right w:val="none" w:sz="0" w:space="0" w:color="auto"/>
      </w:divBdr>
    </w:div>
    <w:div w:id="1919557852">
      <w:bodyDiv w:val="1"/>
      <w:marLeft w:val="0"/>
      <w:marRight w:val="0"/>
      <w:marTop w:val="0"/>
      <w:marBottom w:val="0"/>
      <w:divBdr>
        <w:top w:val="none" w:sz="0" w:space="0" w:color="auto"/>
        <w:left w:val="none" w:sz="0" w:space="0" w:color="auto"/>
        <w:bottom w:val="none" w:sz="0" w:space="0" w:color="auto"/>
        <w:right w:val="none" w:sz="0" w:space="0" w:color="auto"/>
      </w:divBdr>
    </w:div>
    <w:div w:id="1921871421">
      <w:bodyDiv w:val="1"/>
      <w:marLeft w:val="0"/>
      <w:marRight w:val="0"/>
      <w:marTop w:val="0"/>
      <w:marBottom w:val="0"/>
      <w:divBdr>
        <w:top w:val="none" w:sz="0" w:space="0" w:color="auto"/>
        <w:left w:val="none" w:sz="0" w:space="0" w:color="auto"/>
        <w:bottom w:val="none" w:sz="0" w:space="0" w:color="auto"/>
        <w:right w:val="none" w:sz="0" w:space="0" w:color="auto"/>
      </w:divBdr>
    </w:div>
    <w:div w:id="1923486283">
      <w:bodyDiv w:val="1"/>
      <w:marLeft w:val="0"/>
      <w:marRight w:val="0"/>
      <w:marTop w:val="0"/>
      <w:marBottom w:val="0"/>
      <w:divBdr>
        <w:top w:val="none" w:sz="0" w:space="0" w:color="auto"/>
        <w:left w:val="none" w:sz="0" w:space="0" w:color="auto"/>
        <w:bottom w:val="none" w:sz="0" w:space="0" w:color="auto"/>
        <w:right w:val="none" w:sz="0" w:space="0" w:color="auto"/>
      </w:divBdr>
    </w:div>
    <w:div w:id="1923487490">
      <w:bodyDiv w:val="1"/>
      <w:marLeft w:val="0"/>
      <w:marRight w:val="0"/>
      <w:marTop w:val="0"/>
      <w:marBottom w:val="0"/>
      <w:divBdr>
        <w:top w:val="none" w:sz="0" w:space="0" w:color="auto"/>
        <w:left w:val="none" w:sz="0" w:space="0" w:color="auto"/>
        <w:bottom w:val="none" w:sz="0" w:space="0" w:color="auto"/>
        <w:right w:val="none" w:sz="0" w:space="0" w:color="auto"/>
      </w:divBdr>
    </w:div>
    <w:div w:id="1924410753">
      <w:bodyDiv w:val="1"/>
      <w:marLeft w:val="0"/>
      <w:marRight w:val="0"/>
      <w:marTop w:val="0"/>
      <w:marBottom w:val="0"/>
      <w:divBdr>
        <w:top w:val="none" w:sz="0" w:space="0" w:color="auto"/>
        <w:left w:val="none" w:sz="0" w:space="0" w:color="auto"/>
        <w:bottom w:val="none" w:sz="0" w:space="0" w:color="auto"/>
        <w:right w:val="none" w:sz="0" w:space="0" w:color="auto"/>
      </w:divBdr>
    </w:div>
    <w:div w:id="1938059350">
      <w:bodyDiv w:val="1"/>
      <w:marLeft w:val="0"/>
      <w:marRight w:val="0"/>
      <w:marTop w:val="0"/>
      <w:marBottom w:val="0"/>
      <w:divBdr>
        <w:top w:val="none" w:sz="0" w:space="0" w:color="auto"/>
        <w:left w:val="none" w:sz="0" w:space="0" w:color="auto"/>
        <w:bottom w:val="none" w:sz="0" w:space="0" w:color="auto"/>
        <w:right w:val="none" w:sz="0" w:space="0" w:color="auto"/>
      </w:divBdr>
    </w:div>
    <w:div w:id="1940330185">
      <w:bodyDiv w:val="1"/>
      <w:marLeft w:val="0"/>
      <w:marRight w:val="0"/>
      <w:marTop w:val="0"/>
      <w:marBottom w:val="0"/>
      <w:divBdr>
        <w:top w:val="none" w:sz="0" w:space="0" w:color="auto"/>
        <w:left w:val="none" w:sz="0" w:space="0" w:color="auto"/>
        <w:bottom w:val="none" w:sz="0" w:space="0" w:color="auto"/>
        <w:right w:val="none" w:sz="0" w:space="0" w:color="auto"/>
      </w:divBdr>
    </w:div>
    <w:div w:id="1941403553">
      <w:bodyDiv w:val="1"/>
      <w:marLeft w:val="0"/>
      <w:marRight w:val="0"/>
      <w:marTop w:val="0"/>
      <w:marBottom w:val="0"/>
      <w:divBdr>
        <w:top w:val="none" w:sz="0" w:space="0" w:color="auto"/>
        <w:left w:val="none" w:sz="0" w:space="0" w:color="auto"/>
        <w:bottom w:val="none" w:sz="0" w:space="0" w:color="auto"/>
        <w:right w:val="none" w:sz="0" w:space="0" w:color="auto"/>
      </w:divBdr>
    </w:div>
    <w:div w:id="1944607900">
      <w:bodyDiv w:val="1"/>
      <w:marLeft w:val="0"/>
      <w:marRight w:val="0"/>
      <w:marTop w:val="0"/>
      <w:marBottom w:val="0"/>
      <w:divBdr>
        <w:top w:val="none" w:sz="0" w:space="0" w:color="auto"/>
        <w:left w:val="none" w:sz="0" w:space="0" w:color="auto"/>
        <w:bottom w:val="none" w:sz="0" w:space="0" w:color="auto"/>
        <w:right w:val="none" w:sz="0" w:space="0" w:color="auto"/>
      </w:divBdr>
    </w:div>
    <w:div w:id="1944653089">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669296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1281509">
      <w:bodyDiv w:val="1"/>
      <w:marLeft w:val="0"/>
      <w:marRight w:val="0"/>
      <w:marTop w:val="0"/>
      <w:marBottom w:val="0"/>
      <w:divBdr>
        <w:top w:val="none" w:sz="0" w:space="0" w:color="auto"/>
        <w:left w:val="none" w:sz="0" w:space="0" w:color="auto"/>
        <w:bottom w:val="none" w:sz="0" w:space="0" w:color="auto"/>
        <w:right w:val="none" w:sz="0" w:space="0" w:color="auto"/>
      </w:divBdr>
    </w:div>
    <w:div w:id="1952711709">
      <w:bodyDiv w:val="1"/>
      <w:marLeft w:val="0"/>
      <w:marRight w:val="0"/>
      <w:marTop w:val="0"/>
      <w:marBottom w:val="0"/>
      <w:divBdr>
        <w:top w:val="none" w:sz="0" w:space="0" w:color="auto"/>
        <w:left w:val="none" w:sz="0" w:space="0" w:color="auto"/>
        <w:bottom w:val="none" w:sz="0" w:space="0" w:color="auto"/>
        <w:right w:val="none" w:sz="0" w:space="0" w:color="auto"/>
      </w:divBdr>
    </w:div>
    <w:div w:id="1953198556">
      <w:bodyDiv w:val="1"/>
      <w:marLeft w:val="0"/>
      <w:marRight w:val="0"/>
      <w:marTop w:val="0"/>
      <w:marBottom w:val="0"/>
      <w:divBdr>
        <w:top w:val="none" w:sz="0" w:space="0" w:color="auto"/>
        <w:left w:val="none" w:sz="0" w:space="0" w:color="auto"/>
        <w:bottom w:val="none" w:sz="0" w:space="0" w:color="auto"/>
        <w:right w:val="none" w:sz="0" w:space="0" w:color="auto"/>
      </w:divBdr>
    </w:div>
    <w:div w:id="1955865894">
      <w:bodyDiv w:val="1"/>
      <w:marLeft w:val="0"/>
      <w:marRight w:val="0"/>
      <w:marTop w:val="0"/>
      <w:marBottom w:val="0"/>
      <w:divBdr>
        <w:top w:val="none" w:sz="0" w:space="0" w:color="auto"/>
        <w:left w:val="none" w:sz="0" w:space="0" w:color="auto"/>
        <w:bottom w:val="none" w:sz="0" w:space="0" w:color="auto"/>
        <w:right w:val="none" w:sz="0" w:space="0" w:color="auto"/>
      </w:divBdr>
    </w:div>
    <w:div w:id="195790893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1524143">
      <w:bodyDiv w:val="1"/>
      <w:marLeft w:val="0"/>
      <w:marRight w:val="0"/>
      <w:marTop w:val="0"/>
      <w:marBottom w:val="0"/>
      <w:divBdr>
        <w:top w:val="none" w:sz="0" w:space="0" w:color="auto"/>
        <w:left w:val="none" w:sz="0" w:space="0" w:color="auto"/>
        <w:bottom w:val="none" w:sz="0" w:space="0" w:color="auto"/>
        <w:right w:val="none" w:sz="0" w:space="0" w:color="auto"/>
      </w:divBdr>
    </w:div>
    <w:div w:id="1961909005">
      <w:bodyDiv w:val="1"/>
      <w:marLeft w:val="0"/>
      <w:marRight w:val="0"/>
      <w:marTop w:val="0"/>
      <w:marBottom w:val="0"/>
      <w:divBdr>
        <w:top w:val="none" w:sz="0" w:space="0" w:color="auto"/>
        <w:left w:val="none" w:sz="0" w:space="0" w:color="auto"/>
        <w:bottom w:val="none" w:sz="0" w:space="0" w:color="auto"/>
        <w:right w:val="none" w:sz="0" w:space="0" w:color="auto"/>
      </w:divBdr>
    </w:div>
    <w:div w:id="1962026740">
      <w:bodyDiv w:val="1"/>
      <w:marLeft w:val="0"/>
      <w:marRight w:val="0"/>
      <w:marTop w:val="0"/>
      <w:marBottom w:val="0"/>
      <w:divBdr>
        <w:top w:val="none" w:sz="0" w:space="0" w:color="auto"/>
        <w:left w:val="none" w:sz="0" w:space="0" w:color="auto"/>
        <w:bottom w:val="none" w:sz="0" w:space="0" w:color="auto"/>
        <w:right w:val="none" w:sz="0" w:space="0" w:color="auto"/>
      </w:divBdr>
    </w:div>
    <w:div w:id="1962880253">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1969360801">
      <w:bodyDiv w:val="1"/>
      <w:marLeft w:val="0"/>
      <w:marRight w:val="0"/>
      <w:marTop w:val="0"/>
      <w:marBottom w:val="0"/>
      <w:divBdr>
        <w:top w:val="none" w:sz="0" w:space="0" w:color="auto"/>
        <w:left w:val="none" w:sz="0" w:space="0" w:color="auto"/>
        <w:bottom w:val="none" w:sz="0" w:space="0" w:color="auto"/>
        <w:right w:val="none" w:sz="0" w:space="0" w:color="auto"/>
      </w:divBdr>
    </w:div>
    <w:div w:id="1971324106">
      <w:bodyDiv w:val="1"/>
      <w:marLeft w:val="0"/>
      <w:marRight w:val="0"/>
      <w:marTop w:val="0"/>
      <w:marBottom w:val="0"/>
      <w:divBdr>
        <w:top w:val="none" w:sz="0" w:space="0" w:color="auto"/>
        <w:left w:val="none" w:sz="0" w:space="0" w:color="auto"/>
        <w:bottom w:val="none" w:sz="0" w:space="0" w:color="auto"/>
        <w:right w:val="none" w:sz="0" w:space="0" w:color="auto"/>
      </w:divBdr>
    </w:div>
    <w:div w:id="1972861776">
      <w:bodyDiv w:val="1"/>
      <w:marLeft w:val="0"/>
      <w:marRight w:val="0"/>
      <w:marTop w:val="0"/>
      <w:marBottom w:val="0"/>
      <w:divBdr>
        <w:top w:val="none" w:sz="0" w:space="0" w:color="auto"/>
        <w:left w:val="none" w:sz="0" w:space="0" w:color="auto"/>
        <w:bottom w:val="none" w:sz="0" w:space="0" w:color="auto"/>
        <w:right w:val="none" w:sz="0" w:space="0" w:color="auto"/>
      </w:divBdr>
    </w:div>
    <w:div w:id="1980915356">
      <w:bodyDiv w:val="1"/>
      <w:marLeft w:val="0"/>
      <w:marRight w:val="0"/>
      <w:marTop w:val="0"/>
      <w:marBottom w:val="0"/>
      <w:divBdr>
        <w:top w:val="none" w:sz="0" w:space="0" w:color="auto"/>
        <w:left w:val="none" w:sz="0" w:space="0" w:color="auto"/>
        <w:bottom w:val="none" w:sz="0" w:space="0" w:color="auto"/>
        <w:right w:val="none" w:sz="0" w:space="0" w:color="auto"/>
      </w:divBdr>
    </w:div>
    <w:div w:id="1981617645">
      <w:bodyDiv w:val="1"/>
      <w:marLeft w:val="0"/>
      <w:marRight w:val="0"/>
      <w:marTop w:val="0"/>
      <w:marBottom w:val="0"/>
      <w:divBdr>
        <w:top w:val="none" w:sz="0" w:space="0" w:color="auto"/>
        <w:left w:val="none" w:sz="0" w:space="0" w:color="auto"/>
        <w:bottom w:val="none" w:sz="0" w:space="0" w:color="auto"/>
        <w:right w:val="none" w:sz="0" w:space="0" w:color="auto"/>
      </w:divBdr>
    </w:div>
    <w:div w:id="1981959420">
      <w:bodyDiv w:val="1"/>
      <w:marLeft w:val="0"/>
      <w:marRight w:val="0"/>
      <w:marTop w:val="0"/>
      <w:marBottom w:val="0"/>
      <w:divBdr>
        <w:top w:val="none" w:sz="0" w:space="0" w:color="auto"/>
        <w:left w:val="none" w:sz="0" w:space="0" w:color="auto"/>
        <w:bottom w:val="none" w:sz="0" w:space="0" w:color="auto"/>
        <w:right w:val="none" w:sz="0" w:space="0" w:color="auto"/>
      </w:divBdr>
    </w:div>
    <w:div w:id="1986935918">
      <w:bodyDiv w:val="1"/>
      <w:marLeft w:val="0"/>
      <w:marRight w:val="0"/>
      <w:marTop w:val="0"/>
      <w:marBottom w:val="0"/>
      <w:divBdr>
        <w:top w:val="none" w:sz="0" w:space="0" w:color="auto"/>
        <w:left w:val="none" w:sz="0" w:space="0" w:color="auto"/>
        <w:bottom w:val="none" w:sz="0" w:space="0" w:color="auto"/>
        <w:right w:val="none" w:sz="0" w:space="0" w:color="auto"/>
      </w:divBdr>
    </w:div>
    <w:div w:id="1988892970">
      <w:bodyDiv w:val="1"/>
      <w:marLeft w:val="0"/>
      <w:marRight w:val="0"/>
      <w:marTop w:val="0"/>
      <w:marBottom w:val="0"/>
      <w:divBdr>
        <w:top w:val="none" w:sz="0" w:space="0" w:color="auto"/>
        <w:left w:val="none" w:sz="0" w:space="0" w:color="auto"/>
        <w:bottom w:val="none" w:sz="0" w:space="0" w:color="auto"/>
        <w:right w:val="none" w:sz="0" w:space="0" w:color="auto"/>
      </w:divBdr>
    </w:div>
    <w:div w:id="1991325320">
      <w:bodyDiv w:val="1"/>
      <w:marLeft w:val="0"/>
      <w:marRight w:val="0"/>
      <w:marTop w:val="0"/>
      <w:marBottom w:val="0"/>
      <w:divBdr>
        <w:top w:val="none" w:sz="0" w:space="0" w:color="auto"/>
        <w:left w:val="none" w:sz="0" w:space="0" w:color="auto"/>
        <w:bottom w:val="none" w:sz="0" w:space="0" w:color="auto"/>
        <w:right w:val="none" w:sz="0" w:space="0" w:color="auto"/>
      </w:divBdr>
    </w:div>
    <w:div w:id="1991396910">
      <w:bodyDiv w:val="1"/>
      <w:marLeft w:val="0"/>
      <w:marRight w:val="0"/>
      <w:marTop w:val="0"/>
      <w:marBottom w:val="0"/>
      <w:divBdr>
        <w:top w:val="none" w:sz="0" w:space="0" w:color="auto"/>
        <w:left w:val="none" w:sz="0" w:space="0" w:color="auto"/>
        <w:bottom w:val="none" w:sz="0" w:space="0" w:color="auto"/>
        <w:right w:val="none" w:sz="0" w:space="0" w:color="auto"/>
      </w:divBdr>
    </w:div>
    <w:div w:id="199383313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14144654">
      <w:bodyDiv w:val="1"/>
      <w:marLeft w:val="0"/>
      <w:marRight w:val="0"/>
      <w:marTop w:val="0"/>
      <w:marBottom w:val="0"/>
      <w:divBdr>
        <w:top w:val="none" w:sz="0" w:space="0" w:color="auto"/>
        <w:left w:val="none" w:sz="0" w:space="0" w:color="auto"/>
        <w:bottom w:val="none" w:sz="0" w:space="0" w:color="auto"/>
        <w:right w:val="none" w:sz="0" w:space="0" w:color="auto"/>
      </w:divBdr>
    </w:div>
    <w:div w:id="2020543678">
      <w:bodyDiv w:val="1"/>
      <w:marLeft w:val="0"/>
      <w:marRight w:val="0"/>
      <w:marTop w:val="0"/>
      <w:marBottom w:val="0"/>
      <w:divBdr>
        <w:top w:val="none" w:sz="0" w:space="0" w:color="auto"/>
        <w:left w:val="none" w:sz="0" w:space="0" w:color="auto"/>
        <w:bottom w:val="none" w:sz="0" w:space="0" w:color="auto"/>
        <w:right w:val="none" w:sz="0" w:space="0" w:color="auto"/>
      </w:divBdr>
    </w:div>
    <w:div w:id="2021589715">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31181530">
      <w:bodyDiv w:val="1"/>
      <w:marLeft w:val="0"/>
      <w:marRight w:val="0"/>
      <w:marTop w:val="0"/>
      <w:marBottom w:val="0"/>
      <w:divBdr>
        <w:top w:val="none" w:sz="0" w:space="0" w:color="auto"/>
        <w:left w:val="none" w:sz="0" w:space="0" w:color="auto"/>
        <w:bottom w:val="none" w:sz="0" w:space="0" w:color="auto"/>
        <w:right w:val="none" w:sz="0" w:space="0" w:color="auto"/>
      </w:divBdr>
    </w:div>
    <w:div w:id="2033916859">
      <w:bodyDiv w:val="1"/>
      <w:marLeft w:val="0"/>
      <w:marRight w:val="0"/>
      <w:marTop w:val="0"/>
      <w:marBottom w:val="0"/>
      <w:divBdr>
        <w:top w:val="none" w:sz="0" w:space="0" w:color="auto"/>
        <w:left w:val="none" w:sz="0" w:space="0" w:color="auto"/>
        <w:bottom w:val="none" w:sz="0" w:space="0" w:color="auto"/>
        <w:right w:val="none" w:sz="0" w:space="0" w:color="auto"/>
      </w:divBdr>
    </w:div>
    <w:div w:id="2036155373">
      <w:bodyDiv w:val="1"/>
      <w:marLeft w:val="0"/>
      <w:marRight w:val="0"/>
      <w:marTop w:val="0"/>
      <w:marBottom w:val="0"/>
      <w:divBdr>
        <w:top w:val="none" w:sz="0" w:space="0" w:color="auto"/>
        <w:left w:val="none" w:sz="0" w:space="0" w:color="auto"/>
        <w:bottom w:val="none" w:sz="0" w:space="0" w:color="auto"/>
        <w:right w:val="none" w:sz="0" w:space="0" w:color="auto"/>
      </w:divBdr>
    </w:div>
    <w:div w:id="2038388711">
      <w:bodyDiv w:val="1"/>
      <w:marLeft w:val="0"/>
      <w:marRight w:val="0"/>
      <w:marTop w:val="0"/>
      <w:marBottom w:val="0"/>
      <w:divBdr>
        <w:top w:val="none" w:sz="0" w:space="0" w:color="auto"/>
        <w:left w:val="none" w:sz="0" w:space="0" w:color="auto"/>
        <w:bottom w:val="none" w:sz="0" w:space="0" w:color="auto"/>
        <w:right w:val="none" w:sz="0" w:space="0" w:color="auto"/>
      </w:divBdr>
    </w:div>
    <w:div w:id="2049714969">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0543677">
      <w:bodyDiv w:val="1"/>
      <w:marLeft w:val="0"/>
      <w:marRight w:val="0"/>
      <w:marTop w:val="0"/>
      <w:marBottom w:val="0"/>
      <w:divBdr>
        <w:top w:val="none" w:sz="0" w:space="0" w:color="auto"/>
        <w:left w:val="none" w:sz="0" w:space="0" w:color="auto"/>
        <w:bottom w:val="none" w:sz="0" w:space="0" w:color="auto"/>
        <w:right w:val="none" w:sz="0" w:space="0" w:color="auto"/>
      </w:divBdr>
    </w:div>
    <w:div w:id="2061399367">
      <w:bodyDiv w:val="1"/>
      <w:marLeft w:val="0"/>
      <w:marRight w:val="0"/>
      <w:marTop w:val="0"/>
      <w:marBottom w:val="0"/>
      <w:divBdr>
        <w:top w:val="none" w:sz="0" w:space="0" w:color="auto"/>
        <w:left w:val="none" w:sz="0" w:space="0" w:color="auto"/>
        <w:bottom w:val="none" w:sz="0" w:space="0" w:color="auto"/>
        <w:right w:val="none" w:sz="0" w:space="0" w:color="auto"/>
      </w:divBdr>
    </w:div>
    <w:div w:id="2064060137">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68407652">
      <w:bodyDiv w:val="1"/>
      <w:marLeft w:val="0"/>
      <w:marRight w:val="0"/>
      <w:marTop w:val="0"/>
      <w:marBottom w:val="0"/>
      <w:divBdr>
        <w:top w:val="none" w:sz="0" w:space="0" w:color="auto"/>
        <w:left w:val="none" w:sz="0" w:space="0" w:color="auto"/>
        <w:bottom w:val="none" w:sz="0" w:space="0" w:color="auto"/>
        <w:right w:val="none" w:sz="0" w:space="0" w:color="auto"/>
      </w:divBdr>
    </w:div>
    <w:div w:id="207520326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096973775">
      <w:bodyDiv w:val="1"/>
      <w:marLeft w:val="0"/>
      <w:marRight w:val="0"/>
      <w:marTop w:val="0"/>
      <w:marBottom w:val="0"/>
      <w:divBdr>
        <w:top w:val="none" w:sz="0" w:space="0" w:color="auto"/>
        <w:left w:val="none" w:sz="0" w:space="0" w:color="auto"/>
        <w:bottom w:val="none" w:sz="0" w:space="0" w:color="auto"/>
        <w:right w:val="none" w:sz="0" w:space="0" w:color="auto"/>
      </w:divBdr>
    </w:div>
    <w:div w:id="2101758622">
      <w:bodyDiv w:val="1"/>
      <w:marLeft w:val="0"/>
      <w:marRight w:val="0"/>
      <w:marTop w:val="0"/>
      <w:marBottom w:val="0"/>
      <w:divBdr>
        <w:top w:val="none" w:sz="0" w:space="0" w:color="auto"/>
        <w:left w:val="none" w:sz="0" w:space="0" w:color="auto"/>
        <w:bottom w:val="none" w:sz="0" w:space="0" w:color="auto"/>
        <w:right w:val="none" w:sz="0" w:space="0" w:color="auto"/>
      </w:divBdr>
    </w:div>
    <w:div w:id="2106220029">
      <w:bodyDiv w:val="1"/>
      <w:marLeft w:val="0"/>
      <w:marRight w:val="0"/>
      <w:marTop w:val="0"/>
      <w:marBottom w:val="0"/>
      <w:divBdr>
        <w:top w:val="none" w:sz="0" w:space="0" w:color="auto"/>
        <w:left w:val="none" w:sz="0" w:space="0" w:color="auto"/>
        <w:bottom w:val="none" w:sz="0" w:space="0" w:color="auto"/>
        <w:right w:val="none" w:sz="0" w:space="0" w:color="auto"/>
      </w:divBdr>
    </w:div>
    <w:div w:id="2108377867">
      <w:bodyDiv w:val="1"/>
      <w:marLeft w:val="0"/>
      <w:marRight w:val="0"/>
      <w:marTop w:val="0"/>
      <w:marBottom w:val="0"/>
      <w:divBdr>
        <w:top w:val="none" w:sz="0" w:space="0" w:color="auto"/>
        <w:left w:val="none" w:sz="0" w:space="0" w:color="auto"/>
        <w:bottom w:val="none" w:sz="0" w:space="0" w:color="auto"/>
        <w:right w:val="none" w:sz="0" w:space="0" w:color="auto"/>
      </w:divBdr>
    </w:div>
    <w:div w:id="2109277194">
      <w:bodyDiv w:val="1"/>
      <w:marLeft w:val="0"/>
      <w:marRight w:val="0"/>
      <w:marTop w:val="0"/>
      <w:marBottom w:val="0"/>
      <w:divBdr>
        <w:top w:val="none" w:sz="0" w:space="0" w:color="auto"/>
        <w:left w:val="none" w:sz="0" w:space="0" w:color="auto"/>
        <w:bottom w:val="none" w:sz="0" w:space="0" w:color="auto"/>
        <w:right w:val="none" w:sz="0" w:space="0" w:color="auto"/>
      </w:divBdr>
    </w:div>
    <w:div w:id="2115057997">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21294858">
      <w:bodyDiv w:val="1"/>
      <w:marLeft w:val="0"/>
      <w:marRight w:val="0"/>
      <w:marTop w:val="0"/>
      <w:marBottom w:val="0"/>
      <w:divBdr>
        <w:top w:val="none" w:sz="0" w:space="0" w:color="auto"/>
        <w:left w:val="none" w:sz="0" w:space="0" w:color="auto"/>
        <w:bottom w:val="none" w:sz="0" w:space="0" w:color="auto"/>
        <w:right w:val="none" w:sz="0" w:space="0" w:color="auto"/>
      </w:divBdr>
    </w:div>
    <w:div w:id="2123184524">
      <w:bodyDiv w:val="1"/>
      <w:marLeft w:val="0"/>
      <w:marRight w:val="0"/>
      <w:marTop w:val="0"/>
      <w:marBottom w:val="0"/>
      <w:divBdr>
        <w:top w:val="none" w:sz="0" w:space="0" w:color="auto"/>
        <w:left w:val="none" w:sz="0" w:space="0" w:color="auto"/>
        <w:bottom w:val="none" w:sz="0" w:space="0" w:color="auto"/>
        <w:right w:val="none" w:sz="0" w:space="0" w:color="auto"/>
      </w:divBdr>
    </w:div>
    <w:div w:id="2124185001">
      <w:bodyDiv w:val="1"/>
      <w:marLeft w:val="0"/>
      <w:marRight w:val="0"/>
      <w:marTop w:val="0"/>
      <w:marBottom w:val="0"/>
      <w:divBdr>
        <w:top w:val="none" w:sz="0" w:space="0" w:color="auto"/>
        <w:left w:val="none" w:sz="0" w:space="0" w:color="auto"/>
        <w:bottom w:val="none" w:sz="0" w:space="0" w:color="auto"/>
        <w:right w:val="none" w:sz="0" w:space="0" w:color="auto"/>
      </w:divBdr>
    </w:div>
    <w:div w:id="2124572859">
      <w:bodyDiv w:val="1"/>
      <w:marLeft w:val="0"/>
      <w:marRight w:val="0"/>
      <w:marTop w:val="0"/>
      <w:marBottom w:val="0"/>
      <w:divBdr>
        <w:top w:val="none" w:sz="0" w:space="0" w:color="auto"/>
        <w:left w:val="none" w:sz="0" w:space="0" w:color="auto"/>
        <w:bottom w:val="none" w:sz="0" w:space="0" w:color="auto"/>
        <w:right w:val="none" w:sz="0" w:space="0" w:color="auto"/>
      </w:divBdr>
    </w:div>
    <w:div w:id="2124762493">
      <w:bodyDiv w:val="1"/>
      <w:marLeft w:val="0"/>
      <w:marRight w:val="0"/>
      <w:marTop w:val="0"/>
      <w:marBottom w:val="0"/>
      <w:divBdr>
        <w:top w:val="none" w:sz="0" w:space="0" w:color="auto"/>
        <w:left w:val="none" w:sz="0" w:space="0" w:color="auto"/>
        <w:bottom w:val="none" w:sz="0" w:space="0" w:color="auto"/>
        <w:right w:val="none" w:sz="0" w:space="0" w:color="auto"/>
      </w:divBdr>
    </w:div>
    <w:div w:id="2127508010">
      <w:bodyDiv w:val="1"/>
      <w:marLeft w:val="0"/>
      <w:marRight w:val="0"/>
      <w:marTop w:val="0"/>
      <w:marBottom w:val="0"/>
      <w:divBdr>
        <w:top w:val="none" w:sz="0" w:space="0" w:color="auto"/>
        <w:left w:val="none" w:sz="0" w:space="0" w:color="auto"/>
        <w:bottom w:val="none" w:sz="0" w:space="0" w:color="auto"/>
        <w:right w:val="none" w:sz="0" w:space="0" w:color="auto"/>
      </w:divBdr>
    </w:div>
    <w:div w:id="2131047756">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microsoft.com/office/2011/relationships/people" Target="peop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24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25</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26</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13</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14</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19</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21</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20</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27</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28</b:RefOrder>
  </b:Source>
  <b:Source>
    <b:Tag>Tur36</b:Tag>
    <b:SourceType>JournalArticle</b:SourceType>
    <b:Guid>{552B54EB-9496-41F5-ACAA-3B84C6A311AF}</b:Guid>
    <b:Author>
      <b:Author>
        <b:NameList>
          <b:Person>
            <b:Last>Turing</b:Last>
            <b:First>A.</b:First>
            <b:Middle>M.</b:Middle>
          </b:Person>
        </b:NameList>
      </b:Author>
    </b:Author>
    <b:Title>On Computable Numbers, with an Application to the Entscheidungsproblem.</b:Title>
    <b:JournalName>Proceedings of the London Mathematical Society</b:JournalName>
    <b:Year>1936</b:Year>
    <b:Pages>230–265</b:Pages>
    <b:DOI>https://doi.org/10.1112/plms/s2-42.1.230 </b:DOI>
    <b:RefOrder>2</b:RefOrder>
  </b:Source>
  <b:Source>
    <b:Tag>Sha48</b:Tag>
    <b:SourceType>JournalArticle</b:SourceType>
    <b:Guid>{860D15DC-3DE7-443A-8994-EE4AC5A204F1}</b:Guid>
    <b:Title>A mathematical theory of communication.</b:Title>
    <b:JournalName>Bell System Technical Journal</b:JournalName>
    <b:Year>1948</b:Year>
    <b:Pages>379–423</b:Pages>
    <b:Author>
      <b:Author>
        <b:NameList>
          <b:Person>
            <b:Last>Shannon</b:Last>
            <b:First>C.</b:First>
            <b:Middle>E.</b:Middle>
          </b:Person>
        </b:NameList>
      </b:Author>
    </b:Author>
    <b:DOI>https://doi.org/10.1002/j.1538-7305.1948.tb01338.x</b:DOI>
    <b:RefOrder>3</b:RefOrder>
  </b:Source>
  <b:Source>
    <b:Tag>McC56</b:Tag>
    <b:SourceType>JournalArticle</b:SourceType>
    <b:Guid>{050233F1-933B-40DE-AC06-3C4210F19C67}</b:Guid>
    <b:Title>A proposal for the Dartmouth summer research project on artificial intelligence.</b:Title>
    <b:Year>1956</b:Year>
    <b:Author>
      <b:Author>
        <b:NameList>
          <b:Person>
            <b:Last>McCarthy</b:Last>
            <b:First>J.,</b:First>
            <b:Middle>Minsky, M. L., Rochester, N., &amp; Shannon, C. E.</b:Middle>
          </b:Person>
        </b:NameList>
      </b:Author>
    </b:Author>
    <b:URL>https://www-formal.stanford.edu/jmc/history/dartmouth/dartmouth.html</b:URL>
    <b:RefOrder>4</b:RefOrder>
  </b:Source>
  <b:Source>
    <b:Tag>Ros58</b:Tag>
    <b:SourceType>JournalArticle</b:SourceType>
    <b:Guid>{4EB30C42-EACC-4DE3-915B-EB88FA811290}</b:Guid>
    <b:Title>The Perceptron: A Probabilistic Model for Information Storage and Organization in the Brain.</b:Title>
    <b:JournalName>Psychological Review</b:JournalName>
    <b:Year>1958</b:Year>
    <b:Pages>386–408</b:Pages>
    <b:Author>
      <b:Author>
        <b:NameList>
          <b:Person>
            <b:Last>Rosenblatt</b:Last>
            <b:First>F.</b:First>
          </b:Person>
        </b:NameList>
      </b:Author>
    </b:Author>
    <b:DOI>https://doi.org/10.1037/h0042519</b:DOI>
    <b:RefOrder>5</b:RefOrder>
  </b:Source>
  <b:Source>
    <b:Tag>Dha13</b:Tag>
    <b:SourceType>JournalArticle</b:SourceType>
    <b:Guid>{3330B15C-A121-431C-8F57-269B0BC7484E}</b:Guid>
    <b:Title>Data science and prediction.</b:Title>
    <b:JournalName>Communications of the ACM</b:JournalName>
    <b:Year>2013</b:Year>
    <b:Pages>64–73</b:Pages>
    <b:Author>
      <b:Author>
        <b:NameList>
          <b:Person>
            <b:Last>Dhar</b:Last>
            <b:First>V.</b:First>
          </b:Person>
        </b:NameList>
      </b:Author>
    </b:Author>
    <b:DOI>https://doi.org/10.1145/2500499</b:DOI>
    <b:RefOrder>6</b:RefOrder>
  </b:Source>
  <b:Source>
    <b:Tag>Mit19</b:Tag>
    <b:SourceType>Book</b:SourceType>
    <b:Guid>{EDCC510B-913B-48CD-AAC9-35CA69C8D05E}</b:Guid>
    <b:Title>Artificial Intelligence: A Guide for Thinking Humans.</b:Title>
    <b:Year>2019</b:Year>
    <b:Author>
      <b:Author>
        <b:NameList>
          <b:Person>
            <b:Last>Mitchell</b:Last>
            <b:First>M.</b:First>
          </b:Person>
        </b:NameList>
      </b:Author>
    </b:Author>
    <b:StandardNumber>978-0374257835</b:StandardNumber>
    <b:RefOrder>7</b:RefOrder>
  </b:Source>
  <b:Source>
    <b:Tag>Bis06</b:Tag>
    <b:SourceType>JournalArticle</b:SourceType>
    <b:Guid>{872D1601-221E-41A9-B9FA-B6D4604D6731}</b:Guid>
    <b:Title>Pattern Recognition and Machine Learning. </b:Title>
    <b:Year>2006</b:Year>
    <b:Publisher>Springer</b:Publisher>
    <b:URL>https://link.springer.com/book/10.1007/978-0-387-45528-0</b:URL>
    <b:Author>
      <b:Author>
        <b:NameList>
          <b:Person>
            <b:Last>Bishop</b:Last>
            <b:First>C.</b:First>
            <b:Middle>M.</b:Middle>
          </b:Person>
        </b:NameList>
      </b:Author>
    </b:Author>
    <b:RefOrder>8</b:RefOrder>
  </b:Source>
  <b:Source>
    <b:Tag>Cas25</b:Tag>
    <b:SourceType>JournalArticle</b:SourceType>
    <b:Guid>{5D883CD8-9E56-4742-B596-D2B3DBA80B22}</b:Guid>
    <b:Author>
      <b:Author>
        <b:NameList>
          <b:Person>
            <b:Last>Castillo José Luis</b:Last>
            <b:First>Marín</b:First>
            <b:Middle>Celestino Ana Elizabeth , Martínez Cruz Diego Armando , Tuxpan Vargas José , Ramos Leal José Alfredo , Morán Ramírez Janete.</b:Middle>
          </b:Person>
        </b:NameList>
      </b:Author>
    </b:Author>
    <b:Title>Systematic review of Machine Learning and Deep Learning approaches in Mexico: challenges and opportunities.</b:Title>
    <b:JournalName>Frontiers in Artificial Intelligence.</b:JournalName>
    <b:Year>2025</b:Year>
    <b:Volume>7</b:Volume>
    <b:StandardNumber>2624-8212</b:StandardNumber>
    <b:URL>https://www.frontiersin.org/journals/artificial-intelligence/articles/10.3389/frai.2024.1479855</b:URL>
    <b:DOI>10.3389/frai.2024.1479855</b:DOI>
    <b:RefOrder>9</b:RefOrder>
  </b:Source>
  <b:Source>
    <b:Tag>Raw24</b:Tag>
    <b:SourceType>JournalArticle</b:SourceType>
    <b:Guid>{2BCEB82F-1FD9-4DA9-A2B5-B3FFE0B92FCE}</b:Guid>
    <b:Author>
      <b:Author>
        <b:NameList>
          <b:Person>
            <b:Last>Rawas</b:Last>
            <b:First>S</b:First>
          </b:Person>
        </b:NameList>
      </b:Author>
    </b:Author>
    <b:Title>AI: the future of humanity.</b:Title>
    <b:JournalName>Discov Artif Intell 4</b:JournalName>
    <b:Year>2024</b:Year>
    <b:Volume>25</b:Volume>
    <b:DOI>https://doi.org/10.1007/s44163-024-00118-3</b:DOI>
    <b:RefOrder>10</b:RefOrder>
  </b:Source>
  <b:Source>
    <b:Tag>Pri06</b:Tag>
    <b:SourceType>JournalArticle</b:SourceType>
    <b:Guid>{D457F1F6-440E-4C2C-BF7A-D8A205D951DE}</b:Guid>
    <b:Author>
      <b:Author>
        <b:NameList>
          <b:Person>
            <b:Last>Prince</b:Last>
            <b:First>M.,</b:First>
            <b:Middle>&amp; Felder, R. M.</b:Middle>
          </b:Person>
        </b:NameList>
      </b:Author>
    </b:Author>
    <b:Title>Inductive teaching and learning methods: Definitions, comparisons, and research bases.</b:Title>
    <b:JournalName>Journal of Engineering Education</b:JournalName>
    <b:Year>2006</b:Year>
    <b:Pages>123–138</b:Pages>
    <b:Volume>95(2)</b:Volume>
    <b:DOI>https://doi.org/10.1002/j.2168-9830.2006.tb00884.x </b:DOI>
    <b:RefOrder>12</b:RefOrder>
  </b:Source>
  <b:Source>
    <b:Tag>Sec24</b:Tag>
    <b:SourceType>Book</b:SourceType>
    <b:Guid>{A6A72D8B-A7F0-40DE-8D39-C47282F98516}</b:Guid>
    <b:Author>
      <b:Author>
        <b:NameList>
          <b:Person>
            <b:Last>Secretaría Nacional de Planificación</b:Last>
          </b:Person>
        </b:NameList>
      </b:Author>
    </b:Author>
    <b:Title>Plan de Desarrollo para el Nuevo Ecuador</b:Title>
    <b:Year>2024</b:Year>
    <b:City>Quito</b:City>
    <b:RefOrder>15</b:RefOrder>
  </b:Source>
  <b:Source>
    <b:Tag>Min</b:Tag>
    <b:SourceType>ElectronicSource</b:SourceType>
    <b:Guid>{BE745CB7-3884-4B59-AE92-98BEA0F38B20}</b:Guid>
    <b:Title>Agenda Educativa Digital</b:Title>
    <b:City>Quito</b:City>
    <b:StateProvince>Pichincha</b:StateProvince>
    <b:CountryRegion>Ecuador</b:CountryRegion>
    <b:Author>
      <b:Author>
        <b:NameList>
          <b:Person>
            <b:Last>Ministerio de Educación del Ecuador</b:Last>
          </b:Person>
        </b:NameList>
      </b:Author>
      <b:Editor>
        <b:NameList>
          <b:Person>
            <b:Last>Educación</b:Last>
            <b:First>Ministerio</b:First>
            <b:Middle>de</b:Middle>
          </b:Person>
        </b:NameList>
      </b:Editor>
    </b:Author>
    <b:URL>https://recursos.educacion.gob.ec/wp-content/uploads/2022/02/Agenda-Educativa-Digital-2021-2025.pdf</b:URL>
    <b:RefOrder>16</b:RefOrder>
  </b:Source>
  <b:Source>
    <b:Tag>Min21</b:Tag>
    <b:SourceType>ElectronicSource</b:SourceType>
    <b:Guid>{AB3C3DD4-3ECA-4C43-8E59-219ED44DECE0}</b:Guid>
    <b:Title>PLAN DE TRANSFORMACIÓN DIGITAL</b:Title>
    <b:Year>2021</b:Year>
    <b:Month>Septiembre</b:Month>
    <b:Author>
      <b:Author>
        <b:NameList>
          <b:Person>
            <b:Last>Ministerio de Telecomunicaciones y de la Sociedad de la Información</b:Last>
          </b:Person>
        </b:NameList>
      </b:Author>
    </b:Author>
    <b:URL>https://observatorioecuadordigital.mintel.gob.ec/wp-content/uploads/2022/11/Plan-de-Transformacion-Digital_-Linea-Base-EcoSistema-Digital-09_2021.pdf</b:URL>
    <b:RefOrder>17</b:RefOrder>
  </b:Source>
  <b:Source>
    <b:Tag>Est</b:Tag>
    <b:SourceType>ElectronicSource</b:SourceType>
    <b:Guid>{9D4092F4-2919-4724-9042-8720FD63A99F}</b:Guid>
    <b:Title>Plan Estratégico de Desarrollo Institucional 2024 - 2027</b:Title>
    <b:City>Guayaquil</b:City>
    <b:StateProvince>Guayas</b:StateProvince>
    <b:CountryRegion>Ecuador</b:CountryRegion>
    <b:Author>
      <b:Author>
        <b:NameList>
          <b:Person>
            <b:Last>Estrategia y Gestión CIA. LTDA. y Gerencia de Planificación Estratégica</b:Last>
          </b:Person>
        </b:NameList>
      </b:Author>
    </b:Author>
    <b:URL>https://planificacion.espol.edu.ec/sites/default/files/PEDI_2024-2027_informe.pdf</b:URL>
    <b:Year>2024</b:Year>
    <b:RefOrder>18</b:RefOrder>
  </b:Source>
  <b:Source>
    <b:Tag>ESP21</b:Tag>
    <b:SourceType>ElectronicSource</b:SourceType>
    <b:Guid>{78F06B33-F3BD-4156-AC76-86F80DA21CAB}</b:Guid>
    <b:Title>Modelo Educativo ESPOL</b:Title>
    <b:Year>2021</b:Year>
    <b:Author>
      <b:Author>
        <b:NameList>
          <b:Person>
            <b:Last>Modelo Educativo - ESPOL</b:Last>
          </b:Person>
        </b:NameList>
      </b:Author>
    </b:Author>
    <b:URL>https://www.cti.espol.edu.ec/sites/default/files/docs_pdf/Modelo%20educativo%20y%20pedag%C3%B3gico%20de%20ESPOL.pdf</b:URL>
    <b:RefOrder>11</b:RefOrder>
  </b:Source>
  <b:Source>
    <b:Tag>AII25</b:Tag>
    <b:SourceType>Report</b:SourceType>
    <b:Guid>{2DA82FF4-5D90-4599-95F9-9E1B0A02F03D}</b:Guid>
    <b:Title>The AI Index 2025, Institute for Human-Centered AI</b:Title>
    <b:Year>2025</b:Year>
    <b:Author>
      <b:Author>
        <b:NameList>
          <b:Person>
            <b:Last>AI Index</b:Last>
            <b:First>Steering</b:First>
            <b:Middle>Committee</b:Middle>
          </b:Person>
        </b:NameList>
      </b:Author>
    </b:Author>
    <b:City>Stanford CA</b:City>
    <b:Publisher>Stanford University</b:Publisher>
    <b:RefOrder>22</b:RefOrder>
  </b:Source>
  <b:Source>
    <b:Tag>Ped18</b:Tag>
    <b:SourceType>ArticleInAPeriodical</b:SourceType>
    <b:Guid>{65B79410-3703-4991-985B-6D5EFED30E13}</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AlR25</b:Tag>
    <b:SourceType>JournalArticle</b:SourceType>
    <b:Guid>{5A26F34A-6DD8-4133-9BFF-F1E35BA9C23B}</b:Guid>
    <b:Title>The smart future for sustainable development: Artificial intelligence solutions for sustainable urbanization.</b:Title>
    <b:Year>2025</b:Year>
    <b:Author>
      <b:Author>
        <b:NameList>
          <b:Person>
            <b:Last>Al-Raeei</b:Last>
            <b:First>M.</b:First>
          </b:Person>
        </b:NameList>
      </b:Author>
    </b:Author>
    <b:JournalName>Sustainable Development</b:JournalName>
    <b:Pages>508–517</b:Pages>
    <b:DOI>https://doi.org/10.1002/sd.3131</b:DOI>
    <b:RefOrder>23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46A6058-C7D1-4CCC-B748-75087F534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3094</TotalTime>
  <Pages>22</Pages>
  <Words>7474</Words>
  <Characters>41112</Characters>
  <Application>Microsoft Office Word</Application>
  <DocSecurity>0</DocSecurity>
  <Lines>342</Lines>
  <Paragraphs>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488</cp:revision>
  <dcterms:created xsi:type="dcterms:W3CDTF">2025-01-15T03:43:00Z</dcterms:created>
  <dcterms:modified xsi:type="dcterms:W3CDTF">2025-05-18T19:30:00Z</dcterms:modified>
</cp:coreProperties>
</file>