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47084" w14:textId="77777777" w:rsidR="00AE3E87" w:rsidRDefault="00000000" w:rsidP="008637C9">
      <w:pPr>
        <w:pStyle w:val="Sinespaciado"/>
      </w:pPr>
      <w:r>
        <w:rPr>
          <w:noProof/>
        </w:rPr>
        <mc:AlternateContent>
          <mc:Choice Requires="wpg">
            <w:drawing>
              <wp:inline distT="0" distB="0" distL="0" distR="0" wp14:anchorId="34B59677" wp14:editId="355A2D98">
                <wp:extent cx="2860040" cy="1305560"/>
                <wp:effectExtent l="0" t="0" r="0" b="0"/>
                <wp:docPr id="1471525363" name="Group 1471525363"/>
                <wp:cNvGraphicFramePr/>
                <a:graphic xmlns:a="http://schemas.openxmlformats.org/drawingml/2006/main">
                  <a:graphicData uri="http://schemas.microsoft.com/office/word/2010/wordprocessingGroup">
                    <wpg:wgp>
                      <wpg:cNvGrpSpPr/>
                      <wpg:grpSpPr>
                        <a:xfrm>
                          <a:off x="0" y="0"/>
                          <a:ext cx="2860040" cy="1305560"/>
                          <a:chOff x="3915975" y="3127200"/>
                          <a:chExt cx="2860050" cy="1305575"/>
                        </a:xfrm>
                      </wpg:grpSpPr>
                      <wpg:grpSp>
                        <wpg:cNvPr id="1328031132" name="Group 1328031132"/>
                        <wpg:cNvGrpSpPr/>
                        <wpg:grpSpPr>
                          <a:xfrm>
                            <a:off x="3915980" y="3127220"/>
                            <a:ext cx="2860040" cy="1305560"/>
                            <a:chOff x="0" y="0"/>
                            <a:chExt cx="2860040" cy="1305560"/>
                          </a:xfrm>
                        </wpg:grpSpPr>
                        <wps:wsp>
                          <wps:cNvPr id="440643668" name="Rectangle 440643668"/>
                          <wps:cNvSpPr/>
                          <wps:spPr>
                            <a:xfrm>
                              <a:off x="0" y="0"/>
                              <a:ext cx="2860025" cy="1305550"/>
                            </a:xfrm>
                            <a:prstGeom prst="rect">
                              <a:avLst/>
                            </a:prstGeom>
                            <a:noFill/>
                            <a:ln>
                              <a:noFill/>
                            </a:ln>
                          </wps:spPr>
                          <wps:txbx>
                            <w:txbxContent>
                              <w:p w14:paraId="1C8D4A7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00988459" name="Freeform: Shape 1800988459"/>
                          <wps:cNvSpPr/>
                          <wps:spPr>
                            <a:xfrm>
                              <a:off x="0" y="0"/>
                              <a:ext cx="2860040" cy="1305560"/>
                            </a:xfrm>
                            <a:custGeom>
                              <a:avLst/>
                              <a:gdLst/>
                              <a:ahLst/>
                              <a:cxnLst/>
                              <a:rect l="l" t="t" r="r" b="b"/>
                              <a:pathLst>
                                <a:path w="2860040" h="1305560" extrusionOk="0">
                                  <a:moveTo>
                                    <a:pt x="2859915" y="0"/>
                                  </a:moveTo>
                                  <a:lnTo>
                                    <a:pt x="0" y="0"/>
                                  </a:lnTo>
                                  <a:lnTo>
                                    <a:pt x="0" y="941973"/>
                                  </a:lnTo>
                                  <a:lnTo>
                                    <a:pt x="3230" y="991233"/>
                                  </a:lnTo>
                                  <a:lnTo>
                                    <a:pt x="12641" y="1038480"/>
                                  </a:lnTo>
                                  <a:lnTo>
                                    <a:pt x="27810" y="1083280"/>
                                  </a:lnTo>
                                  <a:lnTo>
                                    <a:pt x="48316" y="1125200"/>
                                  </a:lnTo>
                                  <a:lnTo>
                                    <a:pt x="73738" y="1163809"/>
                                  </a:lnTo>
                                  <a:lnTo>
                                    <a:pt x="103652" y="1198673"/>
                                  </a:lnTo>
                                  <a:lnTo>
                                    <a:pt x="137638" y="1229360"/>
                                  </a:lnTo>
                                  <a:lnTo>
                                    <a:pt x="175275" y="1255438"/>
                                  </a:lnTo>
                                  <a:lnTo>
                                    <a:pt x="216139" y="1276473"/>
                                  </a:lnTo>
                                  <a:lnTo>
                                    <a:pt x="259810" y="1292034"/>
                                  </a:lnTo>
                                  <a:lnTo>
                                    <a:pt x="305866" y="1301688"/>
                                  </a:lnTo>
                                  <a:lnTo>
                                    <a:pt x="353885" y="1305002"/>
                                  </a:lnTo>
                                  <a:lnTo>
                                    <a:pt x="1830730" y="1305002"/>
                                  </a:lnTo>
                                  <a:lnTo>
                                    <a:pt x="1879731" y="1302576"/>
                                  </a:lnTo>
                                  <a:lnTo>
                                    <a:pt x="1927767" y="1295409"/>
                                  </a:lnTo>
                                  <a:lnTo>
                                    <a:pt x="1974557" y="1283670"/>
                                  </a:lnTo>
                                  <a:lnTo>
                                    <a:pt x="2019816" y="1267525"/>
                                  </a:lnTo>
                                  <a:lnTo>
                                    <a:pt x="2063260" y="1247143"/>
                                  </a:lnTo>
                                  <a:lnTo>
                                    <a:pt x="2104605" y="1222692"/>
                                  </a:lnTo>
                                  <a:lnTo>
                                    <a:pt x="2143569" y="1194338"/>
                                  </a:lnTo>
                                  <a:lnTo>
                                    <a:pt x="2179868" y="1162251"/>
                                  </a:lnTo>
                                  <a:lnTo>
                                    <a:pt x="2213217" y="1126597"/>
                                  </a:lnTo>
                                  <a:lnTo>
                                    <a:pt x="2243334" y="1087545"/>
                                  </a:lnTo>
                                  <a:lnTo>
                                    <a:pt x="2269934" y="1045262"/>
                                  </a:lnTo>
                                  <a:lnTo>
                                    <a:pt x="2859915" y="0"/>
                                  </a:lnTo>
                                  <a:close/>
                                </a:path>
                              </a:pathLst>
                            </a:custGeom>
                            <a:solidFill>
                              <a:srgbClr val="191C38"/>
                            </a:solidFill>
                            <a:ln>
                              <a:noFill/>
                            </a:ln>
                          </wps:spPr>
                          <wps:bodyPr spcFirstLastPara="1" wrap="square" lIns="91425" tIns="91425" rIns="91425" bIns="91425" anchor="ctr" anchorCtr="0">
                            <a:noAutofit/>
                          </wps:bodyPr>
                        </wps:wsp>
                        <wps:wsp>
                          <wps:cNvPr id="1558106438" name="Freeform: Shape 1558106438"/>
                          <wps:cNvSpPr/>
                          <wps:spPr>
                            <a:xfrm>
                              <a:off x="255973" y="291350"/>
                              <a:ext cx="1757045" cy="718185"/>
                            </a:xfrm>
                            <a:custGeom>
                              <a:avLst/>
                              <a:gdLst/>
                              <a:ahLst/>
                              <a:cxnLst/>
                              <a:rect l="l" t="t" r="r" b="b"/>
                              <a:pathLst>
                                <a:path w="1757045" h="718185" extrusionOk="0">
                                  <a:moveTo>
                                    <a:pt x="710869" y="359181"/>
                                  </a:moveTo>
                                  <a:lnTo>
                                    <a:pt x="705561" y="318135"/>
                                  </a:lnTo>
                                  <a:lnTo>
                                    <a:pt x="705497" y="317627"/>
                                  </a:lnTo>
                                  <a:lnTo>
                                    <a:pt x="689470" y="278409"/>
                                  </a:lnTo>
                                  <a:lnTo>
                                    <a:pt x="662825" y="243624"/>
                                  </a:lnTo>
                                  <a:lnTo>
                                    <a:pt x="627418" y="216801"/>
                                  </a:lnTo>
                                  <a:lnTo>
                                    <a:pt x="587527" y="200939"/>
                                  </a:lnTo>
                                  <a:lnTo>
                                    <a:pt x="545452" y="196024"/>
                                  </a:lnTo>
                                  <a:lnTo>
                                    <a:pt x="503491" y="202031"/>
                                  </a:lnTo>
                                  <a:lnTo>
                                    <a:pt x="452577" y="226314"/>
                                  </a:lnTo>
                                  <a:lnTo>
                                    <a:pt x="227749" y="433438"/>
                                  </a:lnTo>
                                  <a:lnTo>
                                    <a:pt x="219532" y="440436"/>
                                  </a:lnTo>
                                  <a:lnTo>
                                    <a:pt x="179006" y="458609"/>
                                  </a:lnTo>
                                  <a:lnTo>
                                    <a:pt x="167665" y="459968"/>
                                  </a:lnTo>
                                  <a:lnTo>
                                    <a:pt x="156629" y="459968"/>
                                  </a:lnTo>
                                  <a:lnTo>
                                    <a:pt x="106387" y="442671"/>
                                  </a:lnTo>
                                  <a:lnTo>
                                    <a:pt x="75006" y="408686"/>
                                  </a:lnTo>
                                  <a:lnTo>
                                    <a:pt x="65189" y="383590"/>
                                  </a:lnTo>
                                  <a:lnTo>
                                    <a:pt x="209931" y="383590"/>
                                  </a:lnTo>
                                  <a:lnTo>
                                    <a:pt x="271780" y="325869"/>
                                  </a:lnTo>
                                  <a:lnTo>
                                    <a:pt x="310476" y="289750"/>
                                  </a:lnTo>
                                  <a:lnTo>
                                    <a:pt x="302539" y="276288"/>
                                  </a:lnTo>
                                  <a:lnTo>
                                    <a:pt x="293547" y="262648"/>
                                  </a:lnTo>
                                  <a:lnTo>
                                    <a:pt x="243840" y="217043"/>
                                  </a:lnTo>
                                  <a:lnTo>
                                    <a:pt x="237045" y="214299"/>
                                  </a:lnTo>
                                  <a:lnTo>
                                    <a:pt x="237045" y="289509"/>
                                  </a:lnTo>
                                  <a:lnTo>
                                    <a:pt x="196989" y="325869"/>
                                  </a:lnTo>
                                  <a:lnTo>
                                    <a:pt x="68199" y="325869"/>
                                  </a:lnTo>
                                  <a:lnTo>
                                    <a:pt x="72720" y="314921"/>
                                  </a:lnTo>
                                  <a:lnTo>
                                    <a:pt x="107950" y="274167"/>
                                  </a:lnTo>
                                  <a:lnTo>
                                    <a:pt x="124904" y="265150"/>
                                  </a:lnTo>
                                  <a:lnTo>
                                    <a:pt x="124764" y="265150"/>
                                  </a:lnTo>
                                  <a:lnTo>
                                    <a:pt x="143967" y="259346"/>
                                  </a:lnTo>
                                  <a:lnTo>
                                    <a:pt x="164198" y="257441"/>
                                  </a:lnTo>
                                  <a:lnTo>
                                    <a:pt x="185178" y="259778"/>
                                  </a:lnTo>
                                  <a:lnTo>
                                    <a:pt x="204584" y="266230"/>
                                  </a:lnTo>
                                  <a:lnTo>
                                    <a:pt x="222008" y="276288"/>
                                  </a:lnTo>
                                  <a:lnTo>
                                    <a:pt x="237045" y="289509"/>
                                  </a:lnTo>
                                  <a:lnTo>
                                    <a:pt x="237045" y="214299"/>
                                  </a:lnTo>
                                  <a:lnTo>
                                    <a:pt x="204558" y="201155"/>
                                  </a:lnTo>
                                  <a:lnTo>
                                    <a:pt x="163931" y="196024"/>
                                  </a:lnTo>
                                  <a:lnTo>
                                    <a:pt x="162293" y="196024"/>
                                  </a:lnTo>
                                  <a:lnTo>
                                    <a:pt x="121666" y="201307"/>
                                  </a:lnTo>
                                  <a:lnTo>
                                    <a:pt x="82448" y="217322"/>
                                  </a:lnTo>
                                  <a:lnTo>
                                    <a:pt x="47650" y="243979"/>
                                  </a:lnTo>
                                  <a:lnTo>
                                    <a:pt x="21120" y="278866"/>
                                  </a:lnTo>
                                  <a:lnTo>
                                    <a:pt x="5245" y="318135"/>
                                  </a:lnTo>
                                  <a:lnTo>
                                    <a:pt x="50" y="359181"/>
                                  </a:lnTo>
                                  <a:lnTo>
                                    <a:pt x="0" y="359587"/>
                                  </a:lnTo>
                                  <a:lnTo>
                                    <a:pt x="5321" y="400532"/>
                                  </a:lnTo>
                                  <a:lnTo>
                                    <a:pt x="5384" y="401027"/>
                                  </a:lnTo>
                                  <a:lnTo>
                                    <a:pt x="21412" y="440258"/>
                                  </a:lnTo>
                                  <a:lnTo>
                                    <a:pt x="48056" y="475056"/>
                                  </a:lnTo>
                                  <a:lnTo>
                                    <a:pt x="83477" y="501865"/>
                                  </a:lnTo>
                                  <a:lnTo>
                                    <a:pt x="123367" y="517728"/>
                                  </a:lnTo>
                                  <a:lnTo>
                                    <a:pt x="165430" y="522655"/>
                                  </a:lnTo>
                                  <a:lnTo>
                                    <a:pt x="207391" y="516648"/>
                                  </a:lnTo>
                                  <a:lnTo>
                                    <a:pt x="245414" y="501446"/>
                                  </a:lnTo>
                                  <a:lnTo>
                                    <a:pt x="279336" y="476491"/>
                                  </a:lnTo>
                                  <a:lnTo>
                                    <a:pt x="297116" y="459968"/>
                                  </a:lnTo>
                                  <a:lnTo>
                                    <a:pt x="486092" y="284429"/>
                                  </a:lnTo>
                                  <a:lnTo>
                                    <a:pt x="518236" y="265150"/>
                                  </a:lnTo>
                                  <a:lnTo>
                                    <a:pt x="553135" y="259118"/>
                                  </a:lnTo>
                                  <a:lnTo>
                                    <a:pt x="587692" y="266585"/>
                                  </a:lnTo>
                                  <a:lnTo>
                                    <a:pt x="618769" y="287832"/>
                                  </a:lnTo>
                                  <a:lnTo>
                                    <a:pt x="641019" y="321195"/>
                                  </a:lnTo>
                                  <a:lnTo>
                                    <a:pt x="648474" y="359181"/>
                                  </a:lnTo>
                                  <a:lnTo>
                                    <a:pt x="641146" y="397192"/>
                                  </a:lnTo>
                                  <a:lnTo>
                                    <a:pt x="619023" y="430644"/>
                                  </a:lnTo>
                                  <a:lnTo>
                                    <a:pt x="595845" y="448043"/>
                                  </a:lnTo>
                                  <a:lnTo>
                                    <a:pt x="569633" y="457898"/>
                                  </a:lnTo>
                                  <a:lnTo>
                                    <a:pt x="542061" y="460197"/>
                                  </a:lnTo>
                                  <a:lnTo>
                                    <a:pt x="514819" y="454939"/>
                                  </a:lnTo>
                                  <a:lnTo>
                                    <a:pt x="514908" y="474700"/>
                                  </a:lnTo>
                                  <a:lnTo>
                                    <a:pt x="514972" y="490296"/>
                                  </a:lnTo>
                                  <a:lnTo>
                                    <a:pt x="515099" y="519531"/>
                                  </a:lnTo>
                                  <a:lnTo>
                                    <a:pt x="554494" y="522617"/>
                                  </a:lnTo>
                                  <a:lnTo>
                                    <a:pt x="593572" y="516166"/>
                                  </a:lnTo>
                                  <a:lnTo>
                                    <a:pt x="630428" y="500189"/>
                                  </a:lnTo>
                                  <a:lnTo>
                                    <a:pt x="663232" y="474700"/>
                                  </a:lnTo>
                                  <a:lnTo>
                                    <a:pt x="674255" y="460197"/>
                                  </a:lnTo>
                                  <a:lnTo>
                                    <a:pt x="689762" y="439801"/>
                                  </a:lnTo>
                                  <a:lnTo>
                                    <a:pt x="705650" y="400532"/>
                                  </a:lnTo>
                                  <a:lnTo>
                                    <a:pt x="710819" y="359587"/>
                                  </a:lnTo>
                                  <a:lnTo>
                                    <a:pt x="710869" y="359181"/>
                                  </a:lnTo>
                                  <a:close/>
                                </a:path>
                                <a:path w="1757045" h="718185" extrusionOk="0">
                                  <a:moveTo>
                                    <a:pt x="1103045" y="358279"/>
                                  </a:moveTo>
                                  <a:lnTo>
                                    <a:pt x="1097203" y="314845"/>
                                  </a:lnTo>
                                  <a:lnTo>
                                    <a:pt x="1080731" y="275805"/>
                                  </a:lnTo>
                                  <a:lnTo>
                                    <a:pt x="1055179" y="242735"/>
                                  </a:lnTo>
                                  <a:lnTo>
                                    <a:pt x="1040625" y="231495"/>
                                  </a:lnTo>
                                  <a:lnTo>
                                    <a:pt x="1040625" y="358279"/>
                                  </a:lnTo>
                                  <a:lnTo>
                                    <a:pt x="1032687" y="397586"/>
                                  </a:lnTo>
                                  <a:lnTo>
                                    <a:pt x="1011047" y="429679"/>
                                  </a:lnTo>
                                  <a:lnTo>
                                    <a:pt x="978954" y="451319"/>
                                  </a:lnTo>
                                  <a:lnTo>
                                    <a:pt x="939647" y="459257"/>
                                  </a:lnTo>
                                  <a:lnTo>
                                    <a:pt x="900328" y="451319"/>
                                  </a:lnTo>
                                  <a:lnTo>
                                    <a:pt x="868235" y="429679"/>
                                  </a:lnTo>
                                  <a:lnTo>
                                    <a:pt x="846594" y="397586"/>
                                  </a:lnTo>
                                  <a:lnTo>
                                    <a:pt x="838657" y="358279"/>
                                  </a:lnTo>
                                  <a:lnTo>
                                    <a:pt x="846594" y="318973"/>
                                  </a:lnTo>
                                  <a:lnTo>
                                    <a:pt x="868235" y="286867"/>
                                  </a:lnTo>
                                  <a:lnTo>
                                    <a:pt x="900328" y="265226"/>
                                  </a:lnTo>
                                  <a:lnTo>
                                    <a:pt x="939647" y="257289"/>
                                  </a:lnTo>
                                  <a:lnTo>
                                    <a:pt x="978954" y="265226"/>
                                  </a:lnTo>
                                  <a:lnTo>
                                    <a:pt x="1011047" y="286867"/>
                                  </a:lnTo>
                                  <a:lnTo>
                                    <a:pt x="1032687" y="318973"/>
                                  </a:lnTo>
                                  <a:lnTo>
                                    <a:pt x="1040625" y="358279"/>
                                  </a:lnTo>
                                  <a:lnTo>
                                    <a:pt x="1040625" y="231495"/>
                                  </a:lnTo>
                                  <a:lnTo>
                                    <a:pt x="1022121" y="217182"/>
                                  </a:lnTo>
                                  <a:lnTo>
                                    <a:pt x="983081" y="200710"/>
                                  </a:lnTo>
                                  <a:lnTo>
                                    <a:pt x="939647" y="194881"/>
                                  </a:lnTo>
                                  <a:lnTo>
                                    <a:pt x="896023" y="200710"/>
                                  </a:lnTo>
                                  <a:lnTo>
                                    <a:pt x="896264" y="200710"/>
                                  </a:lnTo>
                                  <a:lnTo>
                                    <a:pt x="857478" y="217017"/>
                                  </a:lnTo>
                                  <a:lnTo>
                                    <a:pt x="824471" y="242379"/>
                                  </a:lnTo>
                                  <a:lnTo>
                                    <a:pt x="798918" y="275209"/>
                                  </a:lnTo>
                                  <a:lnTo>
                                    <a:pt x="782332" y="313994"/>
                                  </a:lnTo>
                                  <a:lnTo>
                                    <a:pt x="776274" y="357174"/>
                                  </a:lnTo>
                                  <a:lnTo>
                                    <a:pt x="776249" y="717854"/>
                                  </a:lnTo>
                                  <a:lnTo>
                                    <a:pt x="841781" y="717854"/>
                                  </a:lnTo>
                                  <a:lnTo>
                                    <a:pt x="841184" y="585152"/>
                                  </a:lnTo>
                                  <a:lnTo>
                                    <a:pt x="841184" y="492201"/>
                                  </a:lnTo>
                                  <a:lnTo>
                                    <a:pt x="841781" y="489077"/>
                                  </a:lnTo>
                                  <a:lnTo>
                                    <a:pt x="863409" y="502793"/>
                                  </a:lnTo>
                                  <a:lnTo>
                                    <a:pt x="887171" y="513041"/>
                                  </a:lnTo>
                                  <a:lnTo>
                                    <a:pt x="912698" y="519455"/>
                                  </a:lnTo>
                                  <a:lnTo>
                                    <a:pt x="939647" y="521677"/>
                                  </a:lnTo>
                                  <a:lnTo>
                                    <a:pt x="983081" y="515835"/>
                                  </a:lnTo>
                                  <a:lnTo>
                                    <a:pt x="1022121" y="499364"/>
                                  </a:lnTo>
                                  <a:lnTo>
                                    <a:pt x="1055179" y="473811"/>
                                  </a:lnTo>
                                  <a:lnTo>
                                    <a:pt x="1080731" y="440740"/>
                                  </a:lnTo>
                                  <a:lnTo>
                                    <a:pt x="1097203" y="401713"/>
                                  </a:lnTo>
                                  <a:lnTo>
                                    <a:pt x="1103045" y="358279"/>
                                  </a:lnTo>
                                  <a:close/>
                                </a:path>
                                <a:path w="1757045" h="718185" extrusionOk="0">
                                  <a:moveTo>
                                    <a:pt x="1495183" y="357771"/>
                                  </a:moveTo>
                                  <a:lnTo>
                                    <a:pt x="1489354" y="314325"/>
                                  </a:lnTo>
                                  <a:lnTo>
                                    <a:pt x="1472882" y="275297"/>
                                  </a:lnTo>
                                  <a:lnTo>
                                    <a:pt x="1458569" y="256781"/>
                                  </a:lnTo>
                                  <a:lnTo>
                                    <a:pt x="1447330" y="242227"/>
                                  </a:lnTo>
                                  <a:lnTo>
                                    <a:pt x="1432775" y="230987"/>
                                  </a:lnTo>
                                  <a:lnTo>
                                    <a:pt x="1432775" y="357771"/>
                                  </a:lnTo>
                                  <a:lnTo>
                                    <a:pt x="1424838" y="397078"/>
                                  </a:lnTo>
                                  <a:lnTo>
                                    <a:pt x="1403197" y="429171"/>
                                  </a:lnTo>
                                  <a:lnTo>
                                    <a:pt x="1371092" y="450824"/>
                                  </a:lnTo>
                                  <a:lnTo>
                                    <a:pt x="1331785" y="458762"/>
                                  </a:lnTo>
                                  <a:lnTo>
                                    <a:pt x="1292479" y="450824"/>
                                  </a:lnTo>
                                  <a:lnTo>
                                    <a:pt x="1260386" y="429171"/>
                                  </a:lnTo>
                                  <a:lnTo>
                                    <a:pt x="1238745" y="397078"/>
                                  </a:lnTo>
                                  <a:lnTo>
                                    <a:pt x="1230807" y="357771"/>
                                  </a:lnTo>
                                  <a:lnTo>
                                    <a:pt x="1238745" y="318452"/>
                                  </a:lnTo>
                                  <a:lnTo>
                                    <a:pt x="1260386" y="286359"/>
                                  </a:lnTo>
                                  <a:lnTo>
                                    <a:pt x="1292479" y="264718"/>
                                  </a:lnTo>
                                  <a:lnTo>
                                    <a:pt x="1331785" y="256781"/>
                                  </a:lnTo>
                                  <a:lnTo>
                                    <a:pt x="1371092" y="264718"/>
                                  </a:lnTo>
                                  <a:lnTo>
                                    <a:pt x="1403197" y="286359"/>
                                  </a:lnTo>
                                  <a:lnTo>
                                    <a:pt x="1424838" y="318452"/>
                                  </a:lnTo>
                                  <a:lnTo>
                                    <a:pt x="1432775" y="357771"/>
                                  </a:lnTo>
                                  <a:lnTo>
                                    <a:pt x="1432775" y="230987"/>
                                  </a:lnTo>
                                  <a:lnTo>
                                    <a:pt x="1414259" y="216674"/>
                                  </a:lnTo>
                                  <a:lnTo>
                                    <a:pt x="1375219" y="200202"/>
                                  </a:lnTo>
                                  <a:lnTo>
                                    <a:pt x="1331785" y="194373"/>
                                  </a:lnTo>
                                  <a:lnTo>
                                    <a:pt x="1288351" y="200202"/>
                                  </a:lnTo>
                                  <a:lnTo>
                                    <a:pt x="1249324" y="216674"/>
                                  </a:lnTo>
                                  <a:lnTo>
                                    <a:pt x="1216253" y="242227"/>
                                  </a:lnTo>
                                  <a:lnTo>
                                    <a:pt x="1190713" y="275297"/>
                                  </a:lnTo>
                                  <a:lnTo>
                                    <a:pt x="1174242" y="314325"/>
                                  </a:lnTo>
                                  <a:lnTo>
                                    <a:pt x="1168400" y="357771"/>
                                  </a:lnTo>
                                  <a:lnTo>
                                    <a:pt x="1174242" y="401205"/>
                                  </a:lnTo>
                                  <a:lnTo>
                                    <a:pt x="1190713" y="440232"/>
                                  </a:lnTo>
                                  <a:lnTo>
                                    <a:pt x="1216253" y="473303"/>
                                  </a:lnTo>
                                  <a:lnTo>
                                    <a:pt x="1249324" y="498856"/>
                                  </a:lnTo>
                                  <a:lnTo>
                                    <a:pt x="1288351" y="515327"/>
                                  </a:lnTo>
                                  <a:lnTo>
                                    <a:pt x="1331785" y="521169"/>
                                  </a:lnTo>
                                  <a:lnTo>
                                    <a:pt x="1375219" y="515327"/>
                                  </a:lnTo>
                                  <a:lnTo>
                                    <a:pt x="1414259" y="498856"/>
                                  </a:lnTo>
                                  <a:lnTo>
                                    <a:pt x="1447330" y="473303"/>
                                  </a:lnTo>
                                  <a:lnTo>
                                    <a:pt x="1472882" y="440232"/>
                                  </a:lnTo>
                                  <a:lnTo>
                                    <a:pt x="1489354" y="401205"/>
                                  </a:lnTo>
                                  <a:lnTo>
                                    <a:pt x="1495183" y="357771"/>
                                  </a:lnTo>
                                  <a:close/>
                                </a:path>
                                <a:path w="1757045" h="718185" extrusionOk="0">
                                  <a:moveTo>
                                    <a:pt x="1756625" y="457581"/>
                                  </a:moveTo>
                                  <a:lnTo>
                                    <a:pt x="1728470" y="457581"/>
                                  </a:lnTo>
                                  <a:lnTo>
                                    <a:pt x="1688058" y="449427"/>
                                  </a:lnTo>
                                  <a:lnTo>
                                    <a:pt x="1655076" y="427189"/>
                                  </a:lnTo>
                                  <a:lnTo>
                                    <a:pt x="1632839" y="394208"/>
                                  </a:lnTo>
                                  <a:lnTo>
                                    <a:pt x="1624698" y="353923"/>
                                  </a:lnTo>
                                  <a:lnTo>
                                    <a:pt x="1624685" y="0"/>
                                  </a:lnTo>
                                  <a:lnTo>
                                    <a:pt x="1560550" y="0"/>
                                  </a:lnTo>
                                  <a:lnTo>
                                    <a:pt x="1560550" y="353923"/>
                                  </a:lnTo>
                                  <a:lnTo>
                                    <a:pt x="1566557" y="398500"/>
                                  </a:lnTo>
                                  <a:lnTo>
                                    <a:pt x="1583474" y="438556"/>
                                  </a:lnTo>
                                  <a:lnTo>
                                    <a:pt x="1609686" y="472503"/>
                                  </a:lnTo>
                                  <a:lnTo>
                                    <a:pt x="1643608" y="498741"/>
                                  </a:lnTo>
                                  <a:lnTo>
                                    <a:pt x="1683651" y="515683"/>
                                  </a:lnTo>
                                  <a:lnTo>
                                    <a:pt x="1728228" y="521716"/>
                                  </a:lnTo>
                                  <a:lnTo>
                                    <a:pt x="1756625" y="521716"/>
                                  </a:lnTo>
                                  <a:lnTo>
                                    <a:pt x="1756625" y="457581"/>
                                  </a:lnTo>
                                  <a:close/>
                                </a:path>
                              </a:pathLst>
                            </a:custGeom>
                            <a:solidFill>
                              <a:srgbClr val="FFFFFF"/>
                            </a:solidFill>
                            <a:ln>
                              <a:noFill/>
                            </a:ln>
                          </wps:spPr>
                          <wps:bodyPr spcFirstLastPara="1" wrap="square" lIns="91425" tIns="91425" rIns="91425" bIns="91425" anchor="ctr" anchorCtr="0">
                            <a:noAutofit/>
                          </wps:bodyPr>
                        </wps:wsp>
                        <pic:pic xmlns:pic="http://schemas.openxmlformats.org/drawingml/2006/picture">
                          <pic:nvPicPr>
                            <pic:cNvPr id="24" name="Shape 24"/>
                            <pic:cNvPicPr preferRelativeResize="0"/>
                          </pic:nvPicPr>
                          <pic:blipFill rotWithShape="1">
                            <a:blip r:embed="rId9">
                              <a:alphaModFix/>
                            </a:blip>
                            <a:srcRect/>
                            <a:stretch/>
                          </pic:blipFill>
                          <pic:spPr>
                            <a:xfrm>
                              <a:off x="2016734" y="301694"/>
                              <a:ext cx="101846" cy="99910"/>
                            </a:xfrm>
                            <a:prstGeom prst="rect">
                              <a:avLst/>
                            </a:prstGeom>
                            <a:noFill/>
                            <a:ln>
                              <a:noFill/>
                            </a:ln>
                          </pic:spPr>
                        </pic:pic>
                      </wpg:grpSp>
                    </wpg:wgp>
                  </a:graphicData>
                </a:graphic>
              </wp:inline>
            </w:drawing>
          </mc:Choice>
          <mc:Fallback>
            <w:pict>
              <v:group w14:anchorId="34B59677" id="Group 1471525363" o:spid="_x0000_s1026" style="width:225.2pt;height:102.8pt;mso-position-horizontal-relative:char;mso-position-vertical-relative:line" coordorigin="39159,31272" coordsize="28600,1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">
                <v:group id="Group 1328031132" o:spid="_x0000_s1027" style="position:absolute;left:39159;top:31272;width:28601;height:13055" coordsize="28600,1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">
                  <v:rect id="Rectangle 440643668" o:spid="_x0000_s1028" style="position:absolute;width:28600;height:1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" filled="f" stroked="f">
                    <v:textbox inset="2.53958mm,2.53958mm,2.53958mm,2.53958mm">
                      <w:txbxContent>
                        <w:p w14:paraId="1C8D4A7A" w14:textId="77777777" w:rsidR="00AE3E87" w:rsidRDefault="00AE3E87">
                          <w:pPr>
                            <w:spacing w:after="0" w:line="240" w:lineRule="auto"/>
                            <w:textDirection w:val="btLr"/>
                          </w:pPr>
                        </w:p>
                      </w:txbxContent>
                    </v:textbox>
                  </v:rect>
                  <v:shape id="Freeform: Shape 1800988459" o:spid="_x0000_s1029" style="position:absolute;width:28600;height:13055;visibility:visible;mso-wrap-style:square;v-text-anchor:middle" coordsize="2860040,13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" path="m2859915,l,,,941973r3230,49260l12641,1038480r15169,44800l48316,1125200r25422,38609l103652,1198673r33986,30687l175275,1255438r40864,21035l259810,1292034r46056,9654l353885,1305002r1476845,l1879731,1302576r48036,-7167l1974557,1283670r45259,-16145l2063260,1247143r41345,-24451l2143569,1194338r36299,-32087l2213217,1126597r30117,-39052l2269934,1045262,2859915,xe" fillcolor="#191c38" stroked="f">
                    <v:path arrowok="t" o:extrusionok="f"/>
                  </v:shape>
                  <v:shape id="Freeform: Shape 1558106438" o:spid="_x0000_s1030" style="position:absolute;left:2559;top:2913;width:17571;height:7182;visibility:visible;mso-wrap-style:square;v-text-anchor:middle" coordsize="1757045,71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" path="m710869,359181r-5308,-41046l705497,317627,689470,278409,662825,243624,627418,216801,587527,200939r-42075,-4915l503491,202031r-50914,24283l227749,433438r-8217,6998l179006,458609r-11341,1359l156629,459968,106387,442671,75006,408686,65189,383590r144742,l271780,325869r38696,-36119l302539,276288r-8992,-13640l243840,217043r-6795,-2744l237045,289509r-40056,36360l68199,325869r4521,-10948l107950,274167r16954,-9017l124764,265150r19203,-5804l164198,257441r20980,2337l204584,266230r17424,10058l237045,289509r,-75210l204558,201155r-40627,-5131l162293,196024r-40627,5283l82448,217322,47650,243979,21120,278866,5245,318135,50,359181,,359587r5321,40945l5384,401027r16028,39231l48056,475056r35421,26809l123367,517728r42063,4927l207391,516648r38023,-15202l279336,476491r17780,-16523l486092,284429r32144,-19279l553135,259118r34557,7467l618769,287832r22250,33363l648474,359181r-7328,38011l619023,430644r-23178,17399l569633,457898r-27572,2299l514819,454939r89,19761l514972,490296r127,29235l554494,522617r39078,-6451l630428,500189r32804,-25489l674255,460197r15507,-20396l705650,400532r5169,-40945l710869,359181xem1103045,358279r-5842,-43434l1080731,275805r-25552,-33070l1040625,231495r,126784l1032687,397586r-21640,32093l978954,451319r-39307,7938l900328,451319,868235,429679,846594,397586r-7937,-39307l846594,318973r21641,-32106l900328,265226r39319,-7937l978954,265226r32093,21641l1032687,318973r7938,39306l1040625,231495r-18504,-14313l983081,200710r-43434,-5829l896023,200710r241,l857478,217017r-33007,25362l798918,275209r-16586,38785l776274,357174r-25,360680l841781,717854r-597,-132702l841184,492201r597,-3124l863409,502793r23762,10248l912698,519455r26949,2222l983081,515835r39040,-16471l1055179,473811r25552,-33071l1097203,401713r5842,-43434xem1495183,357771r-5829,-43446l1472882,275297r-14313,-18516l1447330,242227r-14555,-11240l1432775,357771r-7937,39307l1403197,429171r-32105,21653l1331785,458762r-39306,-7938l1260386,429171r-21641,-32093l1230807,357771r7938,-39319l1260386,286359r32093,-21641l1331785,256781r39307,7937l1403197,286359r21641,32093l1432775,357771r,-126784l1414259,216674r-39040,-16472l1331785,194373r-43434,5829l1249324,216674r-33071,25553l1190713,275297r-16471,39028l1168400,357771r5842,43434l1190713,440232r25540,33071l1249324,498856r39027,16471l1331785,521169r43434,-5842l1414259,498856r33071,-25553l1472882,440232r16472,-39027l1495183,357771xem1756625,457581r-28155,l1688058,449427r-32982,-22238l1632839,394208r-8141,-40285l1624685,r-64135,l1560550,353923r6007,44577l1583474,438556r26212,33947l1643608,498741r40043,16942l1728228,521716r28397,l1756625,457581xe"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4" o:spid="_x0000_s1031" type="#_x0000_t75" style="position:absolute;left:20167;top:3016;width:1018;height:1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">
                    <v:imagedata r:id="rId10" o:title=""/>
                  </v:shape>
                </v:group>
                <w10:anchorlock/>
              </v:group>
            </w:pict>
          </mc:Fallback>
        </mc:AlternateContent>
      </w:r>
    </w:p>
    <w:p w14:paraId="79F70EF5" w14:textId="77777777" w:rsidR="00F407BB" w:rsidRDefault="00000000" w:rsidP="00F407BB">
      <w:pPr>
        <w:pStyle w:val="Ttulo"/>
        <w:spacing w:line="244" w:lineRule="auto"/>
        <w:jc w:val="center"/>
        <w:rPr>
          <w:rFonts w:ascii="Times New Roman" w:eastAsia="Times New Roman" w:hAnsi="Times New Roman" w:cs="Times New Roman"/>
          <w:color w:val="283583"/>
        </w:rPr>
      </w:pPr>
      <w:r>
        <w:rPr>
          <w:rFonts w:ascii="Times New Roman" w:eastAsia="Times New Roman" w:hAnsi="Times New Roman" w:cs="Times New Roman"/>
          <w:color w:val="283583"/>
        </w:rPr>
        <w:t>Análisis de Pertinencia Epistemológica, Relevancia y Prospectiva de la Carrera</w:t>
      </w:r>
    </w:p>
    <w:p w14:paraId="44BDC221" w14:textId="77777777" w:rsidR="00F407BB" w:rsidRDefault="00F407BB" w:rsidP="00F407BB">
      <w:pPr>
        <w:pStyle w:val="Ttulo"/>
        <w:spacing w:line="244" w:lineRule="auto"/>
        <w:jc w:val="center"/>
        <w:rPr>
          <w:rFonts w:ascii="Times New Roman" w:eastAsia="Times New Roman" w:hAnsi="Times New Roman" w:cs="Times New Roman"/>
          <w:color w:val="283583"/>
        </w:rPr>
      </w:pPr>
      <w:r>
        <w:rPr>
          <w:rFonts w:ascii="Times New Roman" w:eastAsia="Times New Roman" w:hAnsi="Times New Roman" w:cs="Times New Roman"/>
          <w:color w:val="283583"/>
        </w:rPr>
        <w:t>Ciencia de Datos e Inteligencia Artificial</w:t>
      </w:r>
    </w:p>
    <w:p w14:paraId="299D4282" w14:textId="45B0E6E1" w:rsidR="00AE3E87" w:rsidRDefault="00F407BB">
      <w:pPr>
        <w:pStyle w:val="Ttulo"/>
        <w:spacing w:line="244" w:lineRule="auto"/>
        <w:rPr>
          <w:color w:val="283583"/>
        </w:rPr>
      </w:pPr>
      <w:r>
        <w:rPr>
          <w:noProof/>
        </w:rPr>
        <mc:AlternateContent>
          <mc:Choice Requires="wpg">
            <w:drawing>
              <wp:anchor distT="0" distB="0" distL="0" distR="0" simplePos="0" relativeHeight="251704320" behindDoc="0" locked="0" layoutInCell="1" hidden="0" allowOverlap="1" wp14:anchorId="2E961E3B" wp14:editId="501284C4">
                <wp:simplePos x="0" y="0"/>
                <wp:positionH relativeFrom="column">
                  <wp:posOffset>0</wp:posOffset>
                </wp:positionH>
                <wp:positionV relativeFrom="paragraph">
                  <wp:posOffset>386715</wp:posOffset>
                </wp:positionV>
                <wp:extent cx="4911725" cy="4608830"/>
                <wp:effectExtent l="0" t="0" r="3175" b="1270"/>
                <wp:wrapTopAndBottom distT="0" distB="0"/>
                <wp:docPr id="1471525397" name="Group 1471525397"/>
                <wp:cNvGraphicFramePr/>
                <a:graphic xmlns:a="http://schemas.openxmlformats.org/drawingml/2006/main">
                  <a:graphicData uri="http://schemas.microsoft.com/office/word/2010/wordprocessingGroup">
                    <wpg:wgp>
                      <wpg:cNvGrpSpPr/>
                      <wpg:grpSpPr>
                        <a:xfrm>
                          <a:off x="0" y="0"/>
                          <a:ext cx="4911725" cy="4608830"/>
                          <a:chOff x="2726625" y="1322225"/>
                          <a:chExt cx="5238750" cy="4915550"/>
                        </a:xfrm>
                      </wpg:grpSpPr>
                      <wpg:grpSp>
                        <wpg:cNvPr id="2016719191" name="Group 2016719191"/>
                        <wpg:cNvGrpSpPr/>
                        <wpg:grpSpPr>
                          <a:xfrm>
                            <a:off x="2726625" y="1322233"/>
                            <a:ext cx="5238750" cy="4915535"/>
                            <a:chOff x="0" y="0"/>
                            <a:chExt cx="5995496" cy="6092996"/>
                          </a:xfrm>
                        </wpg:grpSpPr>
                        <wps:wsp>
                          <wps:cNvPr id="1253188558" name="Rectangle 1253188558"/>
                          <wps:cNvSpPr/>
                          <wps:spPr>
                            <a:xfrm>
                              <a:off x="0" y="0"/>
                              <a:ext cx="5995475" cy="6092975"/>
                            </a:xfrm>
                            <a:prstGeom prst="rect">
                              <a:avLst/>
                            </a:prstGeom>
                            <a:noFill/>
                            <a:ln>
                              <a:noFill/>
                            </a:ln>
                          </wps:spPr>
                          <wps:txbx>
                            <w:txbxContent>
                              <w:p w14:paraId="3ECD3951" w14:textId="77777777" w:rsidR="00F407BB" w:rsidRDefault="00F407BB" w:rsidP="00F407BB">
                                <w:pPr>
                                  <w:spacing w:after="0" w:line="240" w:lineRule="auto"/>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rotWithShape="1">
                            <a:blip r:embed="rId11">
                              <a:alphaModFix/>
                            </a:blip>
                            <a:srcRect/>
                            <a:stretch/>
                          </pic:blipFill>
                          <pic:spPr>
                            <a:xfrm>
                              <a:off x="0" y="74879"/>
                              <a:ext cx="5995496" cy="6018117"/>
                            </a:xfrm>
                            <a:prstGeom prst="rect">
                              <a:avLst/>
                            </a:prstGeom>
                            <a:noFill/>
                            <a:ln>
                              <a:noFill/>
                            </a:ln>
                          </pic:spPr>
                        </pic:pic>
                        <wps:wsp>
                          <wps:cNvPr id="611646483" name="Rectangle 611646483"/>
                          <wps:cNvSpPr/>
                          <wps:spPr>
                            <a:xfrm>
                              <a:off x="3776452" y="0"/>
                              <a:ext cx="2209659" cy="758867"/>
                            </a:xfrm>
                            <a:prstGeom prst="rect">
                              <a:avLst/>
                            </a:prstGeom>
                            <a:noFill/>
                            <a:ln>
                              <a:noFill/>
                            </a:ln>
                          </wps:spPr>
                          <wps:txbx>
                            <w:txbxContent>
                              <w:p w14:paraId="621C9D48" w14:textId="77777777" w:rsidR="00F407BB" w:rsidRDefault="00F407BB" w:rsidP="00F407BB">
                                <w:pPr>
                                  <w:spacing w:line="275" w:lineRule="auto"/>
                                  <w:jc w:val="right"/>
                                  <w:textDirection w:val="btLr"/>
                                </w:pPr>
                                <w:r>
                                  <w:rPr>
                                    <w:b/>
                                    <w:color w:val="009FE3"/>
                                    <w:sz w:val="28"/>
                                  </w:rPr>
                                  <w:t>Vicerrectorado de Docencia</w:t>
                                </w:r>
                              </w:p>
                              <w:p w14:paraId="7ECAD095" w14:textId="77777777" w:rsidR="00F407BB" w:rsidRDefault="00F407BB" w:rsidP="00F407BB">
                                <w:pPr>
                                  <w:spacing w:line="275" w:lineRule="auto"/>
                                  <w:jc w:val="right"/>
                                  <w:textDirection w:val="btLr"/>
                                </w:pPr>
                                <w:r>
                                  <w:rPr>
                                    <w:b/>
                                    <w:color w:val="009FE3"/>
                                    <w:sz w:val="28"/>
                                  </w:rPr>
                                  <w:t>Decanato de Grado</w:t>
                                </w:r>
                              </w:p>
                            </w:txbxContent>
                          </wps:txbx>
                          <wps:bodyPr spcFirstLastPara="1" wrap="square" lIns="0" tIns="0" rIns="0" bIns="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2E961E3B" id="Group 1471525397" o:spid="_x0000_s1032" style="position:absolute;margin-left:0;margin-top:30.45pt;width:386.75pt;height:362.9pt;z-index:251704320;mso-wrap-distance-left:0;mso-wrap-distance-right:0;mso-position-horizontal-relative:text;mso-position-vertical-relative:text;mso-width-relative:margin;mso-height-relative:margin" coordorigin="27266,13222" coordsize="52387,49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">
                <v:group id="Group 2016719191" o:spid="_x0000_s1033" style="position:absolute;left:27266;top:13222;width:52387;height:49155" coordsize="59954,6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">
                  <v:rect id="Rectangle 1253188558" o:spid="_x0000_s1034" style="position:absolute;width:59954;height:60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" filled="f" stroked="f">
                    <v:textbox inset="2.53958mm,2.53958mm,2.53958mm,2.53958mm">
                      <w:txbxContent>
                        <w:p w14:paraId="3ECD3951" w14:textId="77777777" w:rsidR="00F407BB" w:rsidRDefault="00F407BB" w:rsidP="00F407BB">
                          <w:pPr>
                            <w:spacing w:after="0" w:line="240" w:lineRule="auto"/>
                            <w:jc w:val="center"/>
                            <w:textDirection w:val="btLr"/>
                          </w:pPr>
                        </w:p>
                      </w:txbxContent>
                    </v:textbox>
                  </v:rect>
                  <v:shape id="Shape 94" o:spid="_x0000_s1035" type="#_x0000_t75" style="position:absolute;top:748;width:59954;height:601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">
                    <v:imagedata r:id="rId12" o:title=""/>
                  </v:shape>
                  <v:rect id="Rectangle 611646483" o:spid="_x0000_s1036" style="position:absolute;left:37764;width:22097;height:7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" filled="f" stroked="f">
                    <v:textbox inset="0,0,0,0">
                      <w:txbxContent>
                        <w:p w14:paraId="621C9D48" w14:textId="77777777" w:rsidR="00F407BB" w:rsidRDefault="00F407BB" w:rsidP="00F407BB">
                          <w:pPr>
                            <w:spacing w:line="275" w:lineRule="auto"/>
                            <w:jc w:val="right"/>
                            <w:textDirection w:val="btLr"/>
                          </w:pPr>
                          <w:r>
                            <w:rPr>
                              <w:b/>
                              <w:color w:val="009FE3"/>
                              <w:sz w:val="28"/>
                            </w:rPr>
                            <w:t>Vicerrectorado de Docencia</w:t>
                          </w:r>
                        </w:p>
                        <w:p w14:paraId="7ECAD095" w14:textId="77777777" w:rsidR="00F407BB" w:rsidRDefault="00F407BB" w:rsidP="00F407BB">
                          <w:pPr>
                            <w:spacing w:line="275" w:lineRule="auto"/>
                            <w:jc w:val="right"/>
                            <w:textDirection w:val="btLr"/>
                          </w:pPr>
                          <w:r>
                            <w:rPr>
                              <w:b/>
                              <w:color w:val="009FE3"/>
                              <w:sz w:val="28"/>
                            </w:rPr>
                            <w:t>Decanato de Grado</w:t>
                          </w:r>
                        </w:p>
                      </w:txbxContent>
                    </v:textbox>
                  </v:rect>
                </v:group>
                <w10:wrap type="topAndBottom"/>
              </v:group>
            </w:pict>
          </mc:Fallback>
        </mc:AlternateContent>
      </w:r>
      <w:r w:rsidR="006D3EEC">
        <w:rPr>
          <w:rFonts w:ascii="Times New Roman" w:eastAsia="Times New Roman" w:hAnsi="Times New Roman" w:cs="Times New Roman"/>
          <w:color w:val="283583"/>
        </w:rPr>
        <w:br/>
      </w:r>
      <w:r>
        <w:br w:type="page"/>
      </w:r>
      <w:r>
        <w:rPr>
          <w:rFonts w:ascii="Times New Roman" w:eastAsia="Times New Roman" w:hAnsi="Times New Roman" w:cs="Times New Roman"/>
          <w:b/>
        </w:rPr>
        <w:lastRenderedPageBreak/>
        <w:t>Objetivo:</w:t>
      </w:r>
      <w:r>
        <w:t xml:space="preserve"> </w:t>
      </w:r>
    </w:p>
    <w:p w14:paraId="110D44CE" w14:textId="77777777" w:rsidR="00AE3E87" w:rsidRDefault="00000000">
      <w:pPr>
        <w:jc w:val="both"/>
      </w:pPr>
      <w:r>
        <w:t xml:space="preserve">Realizar un análisis de: </w:t>
      </w:r>
    </w:p>
    <w:p w14:paraId="4515429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Pertinencia epistemológica, </w:t>
      </w:r>
    </w:p>
    <w:p w14:paraId="5BA78333" w14:textId="77777777" w:rsidR="00AE3E87" w:rsidRDefault="00000000">
      <w:pPr>
        <w:numPr>
          <w:ilvl w:val="0"/>
          <w:numId w:val="14"/>
        </w:numPr>
        <w:pBdr>
          <w:top w:val="nil"/>
          <w:left w:val="nil"/>
          <w:bottom w:val="nil"/>
          <w:right w:val="nil"/>
          <w:between w:val="nil"/>
        </w:pBdr>
        <w:spacing w:after="0"/>
        <w:jc w:val="both"/>
        <w:rPr>
          <w:color w:val="000000"/>
        </w:rPr>
      </w:pPr>
      <w:r>
        <w:rPr>
          <w:color w:val="000000"/>
        </w:rPr>
        <w:t>Relevancia y,</w:t>
      </w:r>
    </w:p>
    <w:p w14:paraId="44612327" w14:textId="77777777" w:rsidR="00AE3E87" w:rsidRDefault="00000000">
      <w:pPr>
        <w:numPr>
          <w:ilvl w:val="0"/>
          <w:numId w:val="14"/>
        </w:numPr>
        <w:pBdr>
          <w:top w:val="nil"/>
          <w:left w:val="nil"/>
          <w:bottom w:val="nil"/>
          <w:right w:val="nil"/>
          <w:between w:val="nil"/>
        </w:pBdr>
        <w:jc w:val="both"/>
        <w:rPr>
          <w:color w:val="000000"/>
        </w:rPr>
      </w:pPr>
      <w:r>
        <w:rPr>
          <w:color w:val="000000"/>
        </w:rPr>
        <w:t xml:space="preserve">Proyección de la carrera, </w:t>
      </w:r>
    </w:p>
    <w:p w14:paraId="5D8E7106" w14:textId="77777777" w:rsidR="00AE3E87" w:rsidRDefault="00000000">
      <w:pPr>
        <w:jc w:val="both"/>
      </w:pPr>
      <w:r>
        <w:t xml:space="preserve">Proporcionando una descripción detallada de los </w:t>
      </w:r>
    </w:p>
    <w:p w14:paraId="3C92D59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 xml:space="preserve">Fundamentos históricos de la base de conocimiento disciplinar </w:t>
      </w:r>
      <w:r>
        <w:rPr>
          <w:rFonts w:ascii="Quattrocento Sans" w:eastAsia="Quattrocento Sans" w:hAnsi="Quattrocento Sans" w:cs="Quattrocento Sans"/>
          <w:color w:val="000000"/>
          <w:sz w:val="18"/>
          <w:szCs w:val="18"/>
        </w:rPr>
        <w:t xml:space="preserve"> </w:t>
      </w:r>
    </w:p>
    <w:p w14:paraId="6817BBBE"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Desarrollo actual de programas académicos del área a nivel local e internacional</w:t>
      </w:r>
    </w:p>
    <w:p w14:paraId="718A5E55"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necesidades y demanda locales y globales de la sociedad</w:t>
      </w:r>
    </w:p>
    <w:p w14:paraId="6451DBD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competencias esperadas del graduado y,</w:t>
      </w:r>
    </w:p>
    <w:p w14:paraId="336A9AFF" w14:textId="77777777" w:rsidR="00AE3E87" w:rsidRDefault="00000000">
      <w:pPr>
        <w:numPr>
          <w:ilvl w:val="0"/>
          <w:numId w:val="18"/>
        </w:numPr>
        <w:pBdr>
          <w:top w:val="nil"/>
          <w:left w:val="nil"/>
          <w:bottom w:val="nil"/>
          <w:right w:val="nil"/>
          <w:between w:val="nil"/>
        </w:pBdr>
        <w:jc w:val="both"/>
        <w:rPr>
          <w:color w:val="000000"/>
        </w:rPr>
      </w:pPr>
      <w:r>
        <w:rPr>
          <w:color w:val="000000"/>
        </w:rPr>
        <w:t>Las áreas de desempeño de los graduados</w:t>
      </w:r>
    </w:p>
    <w:p w14:paraId="1BC8F9B6" w14:textId="77777777" w:rsidR="00AE3E87" w:rsidRDefault="00000000">
      <w:pPr>
        <w:jc w:val="both"/>
      </w:pPr>
      <w:r>
        <w:t>Este análisis debe reflejar la alineación de las competencias del graduado con:</w:t>
      </w:r>
    </w:p>
    <w:p w14:paraId="0820832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La base del conocimiento de la profesión </w:t>
      </w:r>
    </w:p>
    <w:p w14:paraId="62532B74"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Las demandas del mercado laboral</w:t>
      </w:r>
    </w:p>
    <w:p w14:paraId="2BB6F043"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Los planes de desarrollo nacional y,</w:t>
      </w:r>
    </w:p>
    <w:p w14:paraId="242BFC21" w14:textId="77777777" w:rsidR="00AE3E87" w:rsidRDefault="00000000">
      <w:pPr>
        <w:numPr>
          <w:ilvl w:val="0"/>
          <w:numId w:val="1"/>
        </w:numPr>
        <w:pBdr>
          <w:top w:val="nil"/>
          <w:left w:val="nil"/>
          <w:bottom w:val="nil"/>
          <w:right w:val="nil"/>
          <w:between w:val="nil"/>
        </w:pBdr>
        <w:jc w:val="both"/>
        <w:rPr>
          <w:color w:val="000000"/>
        </w:rPr>
      </w:pPr>
      <w:r>
        <w:rPr>
          <w:color w:val="000000"/>
        </w:rPr>
        <w:t xml:space="preserve">Las tendencias internacionales </w:t>
      </w:r>
    </w:p>
    <w:p w14:paraId="467443E5"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t>Instrucciones:</w:t>
      </w:r>
      <w:r>
        <w:rPr>
          <w:rFonts w:ascii="Times New Roman" w:eastAsia="Times New Roman" w:hAnsi="Times New Roman" w:cs="Times New Roman"/>
        </w:rPr>
        <w:t xml:space="preserve"> </w:t>
      </w:r>
    </w:p>
    <w:p w14:paraId="755D9416" w14:textId="77777777" w:rsidR="00AE3E87" w:rsidRDefault="00000000">
      <w:pPr>
        <w:numPr>
          <w:ilvl w:val="0"/>
          <w:numId w:val="4"/>
        </w:numPr>
        <w:pBdr>
          <w:top w:val="nil"/>
          <w:left w:val="nil"/>
          <w:bottom w:val="nil"/>
          <w:right w:val="nil"/>
          <w:between w:val="nil"/>
        </w:pBdr>
        <w:ind w:left="360"/>
        <w:jc w:val="both"/>
      </w:pPr>
      <w:r>
        <w:rPr>
          <w:color w:val="000000"/>
        </w:rPr>
        <w:t>Formato del Texto:</w:t>
      </w:r>
    </w:p>
    <w:p w14:paraId="2206FF6A" w14:textId="77777777" w:rsidR="00AE3E87" w:rsidRDefault="00000000">
      <w:pPr>
        <w:numPr>
          <w:ilvl w:val="0"/>
          <w:numId w:val="3"/>
        </w:numPr>
        <w:jc w:val="both"/>
      </w:pPr>
      <w:r>
        <w:t xml:space="preserve">Fuente y Tamaño: Utilice la fuente Times New </w:t>
      </w:r>
      <w:proofErr w:type="spellStart"/>
      <w:r>
        <w:t>Roman</w:t>
      </w:r>
      <w:proofErr w:type="spellEnd"/>
      <w:r>
        <w:t>, en tamaño de 10 puntos.</w:t>
      </w:r>
    </w:p>
    <w:p w14:paraId="01813CE2" w14:textId="77777777" w:rsidR="00AE3E87" w:rsidRDefault="00000000">
      <w:pPr>
        <w:numPr>
          <w:ilvl w:val="0"/>
          <w:numId w:val="3"/>
        </w:numPr>
        <w:jc w:val="both"/>
      </w:pPr>
      <w:r>
        <w:t>Espaciado: Mantenga un interlineado de 1.15 y márgenes de 2.5 cm en todos los lados.</w:t>
      </w:r>
    </w:p>
    <w:p w14:paraId="5609667E" w14:textId="77777777" w:rsidR="00AE3E87" w:rsidRDefault="00000000">
      <w:pPr>
        <w:numPr>
          <w:ilvl w:val="0"/>
          <w:numId w:val="3"/>
        </w:numPr>
        <w:jc w:val="both"/>
      </w:pPr>
      <w:r>
        <w:t>Alineación: Justifique el texto para lograr una presentación uniforme y profesional.</w:t>
      </w:r>
    </w:p>
    <w:p w14:paraId="41ADD90D" w14:textId="77777777" w:rsidR="00AE3E87" w:rsidRDefault="00000000">
      <w:pPr>
        <w:numPr>
          <w:ilvl w:val="0"/>
          <w:numId w:val="4"/>
        </w:numPr>
        <w:pBdr>
          <w:top w:val="nil"/>
          <w:left w:val="nil"/>
          <w:bottom w:val="nil"/>
          <w:right w:val="nil"/>
          <w:between w:val="nil"/>
        </w:pBdr>
        <w:ind w:left="360"/>
        <w:jc w:val="both"/>
      </w:pPr>
      <w:r>
        <w:rPr>
          <w:color w:val="000000"/>
        </w:rPr>
        <w:t>Referencias:</w:t>
      </w:r>
    </w:p>
    <w:p w14:paraId="456C8E88" w14:textId="77777777" w:rsidR="00AE3E87" w:rsidRDefault="00000000">
      <w:pPr>
        <w:numPr>
          <w:ilvl w:val="0"/>
          <w:numId w:val="5"/>
        </w:numPr>
        <w:jc w:val="both"/>
      </w:pPr>
      <w:r>
        <w:t xml:space="preserve">Estilo de Citación: Se solicita utilizar el estilo de citación APA (American </w:t>
      </w:r>
      <w:proofErr w:type="spellStart"/>
      <w:r>
        <w:t>Psychological</w:t>
      </w:r>
      <w:proofErr w:type="spellEnd"/>
      <w:r>
        <w:t xml:space="preserve"> </w:t>
      </w:r>
      <w:proofErr w:type="spellStart"/>
      <w:r>
        <w:t>Association</w:t>
      </w:r>
      <w:proofErr w:type="spellEnd"/>
      <w:r>
        <w:t>) o, de ser necesario, el estilo IEEE (</w:t>
      </w:r>
      <w:proofErr w:type="spellStart"/>
      <w:r>
        <w:t>Institute</w:t>
      </w:r>
      <w:proofErr w:type="spellEnd"/>
      <w:r>
        <w:t xml:space="preserve"> </w:t>
      </w:r>
      <w:proofErr w:type="spellStart"/>
      <w:r>
        <w:t>of</w:t>
      </w:r>
      <w:proofErr w:type="spellEnd"/>
      <w:r>
        <w:t xml:space="preserve"> </w:t>
      </w:r>
      <w:proofErr w:type="spellStart"/>
      <w:r>
        <w:t>Electrical</w:t>
      </w:r>
      <w:proofErr w:type="spellEnd"/>
      <w:r>
        <w:t xml:space="preserve"> and </w:t>
      </w:r>
      <w:proofErr w:type="spellStart"/>
      <w:r>
        <w:t>Electronics</w:t>
      </w:r>
      <w:proofErr w:type="spellEnd"/>
      <w:r>
        <w:t xml:space="preserve"> </w:t>
      </w:r>
      <w:proofErr w:type="spellStart"/>
      <w:r>
        <w:t>Engineers</w:t>
      </w:r>
      <w:proofErr w:type="spellEnd"/>
      <w:r>
        <w:t>) para las citas y referencias.</w:t>
      </w:r>
    </w:p>
    <w:p w14:paraId="70A4C3D5" w14:textId="77777777" w:rsidR="00AE3E87" w:rsidRDefault="00000000">
      <w:pPr>
        <w:numPr>
          <w:ilvl w:val="0"/>
          <w:numId w:val="5"/>
        </w:numPr>
        <w:jc w:val="both"/>
      </w:pPr>
      <w:proofErr w:type="spellStart"/>
      <w:r>
        <w:t>DOIs</w:t>
      </w:r>
      <w:proofErr w:type="spellEnd"/>
      <w:r>
        <w:t>: Proporcione el DOI completo para cada referencia, si está disponible, asegurando su rastreabilidad.</w:t>
      </w:r>
    </w:p>
    <w:p w14:paraId="7BF9A6B4" w14:textId="77777777" w:rsidR="00AE3E87" w:rsidRDefault="00AE3E87">
      <w:pPr>
        <w:jc w:val="both"/>
      </w:pPr>
    </w:p>
    <w:p w14:paraId="337D4FFC" w14:textId="77777777" w:rsidR="00AE3E87" w:rsidRDefault="00AE3E87">
      <w:pPr>
        <w:jc w:val="both"/>
      </w:pPr>
    </w:p>
    <w:p w14:paraId="6972557B" w14:textId="77777777" w:rsidR="00AE3E87" w:rsidRDefault="00AE3E87">
      <w:pPr>
        <w:jc w:val="both"/>
      </w:pPr>
    </w:p>
    <w:p w14:paraId="62462ED7" w14:textId="77777777" w:rsidR="00AE3E87" w:rsidRDefault="00AE3E87">
      <w:pPr>
        <w:jc w:val="both"/>
      </w:pPr>
    </w:p>
    <w:p w14:paraId="397FE22C" w14:textId="77777777" w:rsidR="00AE3E87" w:rsidRDefault="00000000">
      <w:pPr>
        <w:numPr>
          <w:ilvl w:val="0"/>
          <w:numId w:val="4"/>
        </w:numPr>
        <w:pBdr>
          <w:top w:val="nil"/>
          <w:left w:val="nil"/>
          <w:bottom w:val="nil"/>
          <w:right w:val="nil"/>
          <w:between w:val="nil"/>
        </w:pBdr>
        <w:ind w:left="360"/>
        <w:jc w:val="both"/>
      </w:pPr>
      <w:r>
        <w:rPr>
          <w:color w:val="000000"/>
        </w:rPr>
        <w:t xml:space="preserve">IA Generativa </w:t>
      </w:r>
    </w:p>
    <w:p w14:paraId="7A147352" w14:textId="77777777" w:rsidR="00AE3E87" w:rsidRDefault="00000000">
      <w:pPr>
        <w:numPr>
          <w:ilvl w:val="0"/>
          <w:numId w:val="5"/>
        </w:numPr>
        <w:jc w:val="both"/>
      </w:pPr>
      <w:r>
        <w:t>La IA puede emplearse para optimizar textos generados por humanos, mejorando su legibilidad y estilo, además de garantizar que estén libres de errores gramaticales, ortográficos y de puntuación.</w:t>
      </w:r>
    </w:p>
    <w:p w14:paraId="7D98F99C" w14:textId="77777777" w:rsidR="00AE3E87" w:rsidRDefault="00000000">
      <w:pPr>
        <w:numPr>
          <w:ilvl w:val="0"/>
          <w:numId w:val="4"/>
        </w:numPr>
        <w:pBdr>
          <w:top w:val="nil"/>
          <w:left w:val="nil"/>
          <w:bottom w:val="nil"/>
          <w:right w:val="nil"/>
          <w:between w:val="nil"/>
        </w:pBdr>
        <w:ind w:left="360"/>
        <w:jc w:val="both"/>
      </w:pPr>
      <w:r>
        <w:rPr>
          <w:color w:val="000000"/>
        </w:rPr>
        <w:t>Contenido:</w:t>
      </w:r>
    </w:p>
    <w:p w14:paraId="70ACDA5E" w14:textId="77777777" w:rsidR="00AE3E87" w:rsidRDefault="00000000">
      <w:pPr>
        <w:numPr>
          <w:ilvl w:val="0"/>
          <w:numId w:val="7"/>
        </w:numPr>
        <w:jc w:val="both"/>
      </w:pPr>
      <w:r>
        <w:t>El formato incluye preguntas orientadoras diseñadas para guiar la descripción de cada sección, asegurando que las respuestas sean completas.</w:t>
      </w:r>
    </w:p>
    <w:p w14:paraId="32423C5D" w14:textId="77777777" w:rsidR="00AE3E87" w:rsidRDefault="00000000">
      <w:pPr>
        <w:numPr>
          <w:ilvl w:val="0"/>
          <w:numId w:val="7"/>
        </w:numPr>
        <w:jc w:val="both"/>
      </w:pPr>
      <w:r>
        <w:t>Para mejorar la comprensión del contenido, se proporcionan ejemplos específicos que ayudan a ilustrar cómo debe desarrollarse la información en cada apartado.</w:t>
      </w:r>
    </w:p>
    <w:p w14:paraId="32128B23" w14:textId="77777777" w:rsidR="00AE3E87" w:rsidRDefault="00000000">
      <w:pPr>
        <w:numPr>
          <w:ilvl w:val="0"/>
          <w:numId w:val="7"/>
        </w:numPr>
        <w:jc w:val="both"/>
      </w:pPr>
      <w:r>
        <w:t>Asegúrese de establecer un vínculo claro entre las secciones, esto es, que exista una conexión entre las bases epistemológicas de la carrera (fundamentos del conocimiento disciplinar), las demandas actuales del entorno (local y global), y las proyecciones futuras de la profesión.</w:t>
      </w:r>
    </w:p>
    <w:p w14:paraId="0C707EE8" w14:textId="77777777" w:rsidR="00AE3E87" w:rsidRDefault="00000000">
      <w:pPr>
        <w:numPr>
          <w:ilvl w:val="0"/>
          <w:numId w:val="4"/>
        </w:numPr>
        <w:pBdr>
          <w:top w:val="nil"/>
          <w:left w:val="nil"/>
          <w:bottom w:val="nil"/>
          <w:right w:val="nil"/>
          <w:between w:val="nil"/>
        </w:pBdr>
        <w:ind w:left="360"/>
        <w:jc w:val="both"/>
      </w:pPr>
      <w:r>
        <w:rPr>
          <w:color w:val="000000"/>
        </w:rPr>
        <w:t>Tiempos de presentación del documento</w:t>
      </w:r>
    </w:p>
    <w:p w14:paraId="52C13ECE" w14:textId="77777777" w:rsidR="00AE3E87" w:rsidRDefault="00000000">
      <w:pPr>
        <w:numPr>
          <w:ilvl w:val="0"/>
          <w:numId w:val="16"/>
        </w:numPr>
        <w:pBdr>
          <w:top w:val="nil"/>
          <w:left w:val="nil"/>
          <w:bottom w:val="nil"/>
          <w:right w:val="nil"/>
          <w:between w:val="nil"/>
        </w:pBdr>
        <w:spacing w:after="0" w:line="240" w:lineRule="auto"/>
        <w:jc w:val="both"/>
        <w:rPr>
          <w:i/>
          <w:color w:val="000000"/>
        </w:rPr>
      </w:pPr>
      <w:r>
        <w:rPr>
          <w:i/>
          <w:color w:val="000000"/>
        </w:rPr>
        <w:t xml:space="preserve">Presentación preliminar del análisis </w:t>
      </w:r>
    </w:p>
    <w:p w14:paraId="5A934B56" w14:textId="23AE1689" w:rsidR="00AE3E87" w:rsidRDefault="00000000">
      <w:pPr>
        <w:pBdr>
          <w:top w:val="nil"/>
          <w:left w:val="nil"/>
          <w:bottom w:val="nil"/>
          <w:right w:val="nil"/>
          <w:between w:val="nil"/>
        </w:pBdr>
        <w:spacing w:after="0" w:line="240" w:lineRule="auto"/>
        <w:ind w:left="360"/>
        <w:jc w:val="both"/>
        <w:rPr>
          <w:color w:val="000000"/>
        </w:rPr>
      </w:pPr>
      <w:r>
        <w:rPr>
          <w:color w:val="000000"/>
        </w:rPr>
        <w:t xml:space="preserve">El </w:t>
      </w:r>
      <w:r>
        <w:rPr>
          <w:b/>
          <w:color w:val="000000"/>
        </w:rPr>
        <w:t>1</w:t>
      </w:r>
      <w:r w:rsidR="005738C2">
        <w:rPr>
          <w:b/>
          <w:color w:val="000000"/>
        </w:rPr>
        <w:t>7</w:t>
      </w:r>
      <w:r>
        <w:rPr>
          <w:b/>
          <w:color w:val="000000"/>
        </w:rPr>
        <w:t xml:space="preserve"> de abril</w:t>
      </w:r>
      <w:r>
        <w:rPr>
          <w:color w:val="000000"/>
        </w:rPr>
        <w:t xml:space="preserve">, la coordinación de carrera deberá presentar un análisis preliminar que aborde la </w:t>
      </w:r>
      <w:r w:rsidRPr="00B3370D">
        <w:rPr>
          <w:color w:val="000000"/>
        </w:rPr>
        <w:t>fundamentación epistemológica, la pertinencia de la carrera, y su proyección futura y tendencias</w:t>
      </w:r>
      <w:r w:rsidRPr="008D0D7A">
        <w:rPr>
          <w:color w:val="000000"/>
        </w:rPr>
        <w:t>,</w:t>
      </w:r>
      <w:r>
        <w:rPr>
          <w:color w:val="000000"/>
        </w:rPr>
        <w:t xml:space="preserve"> con el objetivo de identificar elementos clave que orienten la propuesta curricular.</w:t>
      </w:r>
    </w:p>
    <w:p w14:paraId="5FBE0EA9" w14:textId="77777777" w:rsidR="00AE3E87" w:rsidRDefault="00000000">
      <w:pPr>
        <w:numPr>
          <w:ilvl w:val="0"/>
          <w:numId w:val="16"/>
        </w:numPr>
        <w:pBdr>
          <w:top w:val="nil"/>
          <w:left w:val="nil"/>
          <w:bottom w:val="nil"/>
          <w:right w:val="nil"/>
          <w:between w:val="nil"/>
        </w:pBdr>
        <w:spacing w:before="280" w:after="0" w:line="240" w:lineRule="auto"/>
        <w:jc w:val="both"/>
        <w:rPr>
          <w:color w:val="000000"/>
        </w:rPr>
      </w:pPr>
      <w:r>
        <w:rPr>
          <w:i/>
          <w:color w:val="000000"/>
        </w:rPr>
        <w:t>Primera entrega – Versión borrador</w:t>
      </w:r>
    </w:p>
    <w:p w14:paraId="1945633B"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La coordinación de carrera debe enviar la versión borrador del </w:t>
      </w:r>
      <w:r w:rsidRPr="00B3370D">
        <w:rPr>
          <w:color w:val="000000"/>
        </w:rPr>
        <w:t xml:space="preserve">documento </w:t>
      </w:r>
      <w:r w:rsidRPr="00B3370D">
        <w:rPr>
          <w:b/>
          <w:color w:val="000000"/>
        </w:rPr>
        <w:t>hasta el 2 de mayo</w:t>
      </w:r>
      <w:r>
        <w:rPr>
          <w:color w:val="000000"/>
        </w:rPr>
        <w:t xml:space="preserve"> al revisor par</w:t>
      </w:r>
      <w:r>
        <w:rPr>
          <w:color w:val="000000"/>
          <w:vertAlign w:val="superscript"/>
        </w:rPr>
        <w:footnoteReference w:id="1"/>
      </w:r>
      <w:r>
        <w:rPr>
          <w:color w:val="000000"/>
        </w:rPr>
        <w:t>, con el fin de recibir retroalimentación sobre cómo mejorar su contenido.</w:t>
      </w:r>
    </w:p>
    <w:p w14:paraId="15FC8F40"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Retroalimentación del revisor par</w:t>
      </w:r>
    </w:p>
    <w:p w14:paraId="1510424D" w14:textId="77777777" w:rsidR="00AE3E87" w:rsidRDefault="00000000">
      <w:pPr>
        <w:pBdr>
          <w:top w:val="nil"/>
          <w:left w:val="nil"/>
          <w:bottom w:val="nil"/>
          <w:right w:val="nil"/>
          <w:between w:val="nil"/>
        </w:pBdr>
        <w:spacing w:line="240" w:lineRule="auto"/>
        <w:ind w:left="360"/>
        <w:jc w:val="both"/>
        <w:rPr>
          <w:color w:val="000000"/>
        </w:rPr>
      </w:pPr>
      <w:bookmarkStart w:id="0" w:name="_heading=h.275znfgel0v3" w:colFirst="0" w:colLast="0"/>
      <w:bookmarkEnd w:id="0"/>
      <w:r>
        <w:rPr>
          <w:color w:val="000000"/>
        </w:rPr>
        <w:t xml:space="preserve">El revisor par deberá revisar el documento y enviar sus observaciones </w:t>
      </w:r>
      <w:r>
        <w:rPr>
          <w:b/>
          <w:color w:val="000000"/>
        </w:rPr>
        <w:t>hasta el 8 de mayo</w:t>
      </w:r>
      <w:r>
        <w:rPr>
          <w:color w:val="000000"/>
        </w:rPr>
        <w:t xml:space="preserve">, utilizando el formato llamado </w:t>
      </w:r>
      <w:r>
        <w:rPr>
          <w:b/>
          <w:color w:val="000000"/>
        </w:rPr>
        <w:t>"Retroalimentación del análisis curricular</w:t>
      </w:r>
      <w:r>
        <w:rPr>
          <w:b/>
          <w:color w:val="000000"/>
          <w:vertAlign w:val="superscript"/>
        </w:rPr>
        <w:footnoteReference w:id="2"/>
      </w:r>
      <w:r>
        <w:rPr>
          <w:b/>
          <w:color w:val="000000"/>
        </w:rPr>
        <w:t>"</w:t>
      </w:r>
      <w:r>
        <w:rPr>
          <w:color w:val="000000"/>
        </w:rPr>
        <w:t>.</w:t>
      </w:r>
    </w:p>
    <w:p w14:paraId="2BCC325B"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Presentación ante profesores y comisión de reforma curricular</w:t>
      </w:r>
    </w:p>
    <w:p w14:paraId="53B4913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Durante la semana del </w:t>
      </w:r>
      <w:r>
        <w:rPr>
          <w:b/>
          <w:color w:val="000000"/>
        </w:rPr>
        <w:t>19 al 23 de mayo</w:t>
      </w:r>
      <w:r>
        <w:rPr>
          <w:color w:val="000000"/>
        </w:rPr>
        <w:t xml:space="preserve">, la coordinación de carrera deberá presentar el análisis de pertinencia y prospectiva al </w:t>
      </w:r>
      <w:r>
        <w:rPr>
          <w:b/>
          <w:color w:val="000000"/>
        </w:rPr>
        <w:t>cuerpo docente</w:t>
      </w:r>
      <w:r>
        <w:rPr>
          <w:color w:val="000000"/>
        </w:rPr>
        <w:t xml:space="preserve"> y a la </w:t>
      </w:r>
      <w:r>
        <w:rPr>
          <w:b/>
          <w:color w:val="000000"/>
        </w:rPr>
        <w:t>comisión de reforma curricular</w:t>
      </w:r>
      <w:r>
        <w:rPr>
          <w:color w:val="000000"/>
        </w:rPr>
        <w:t>, con el propósito de recibir retroalimentación adicional.</w:t>
      </w:r>
    </w:p>
    <w:p w14:paraId="5134DC9A"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Entrega final al Consejo de Unidad Académica</w:t>
      </w:r>
    </w:p>
    <w:p w14:paraId="73FFDB0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En la semana del </w:t>
      </w:r>
      <w:r>
        <w:rPr>
          <w:b/>
          <w:color w:val="000000"/>
        </w:rPr>
        <w:t>26 al 30 de mayo</w:t>
      </w:r>
      <w:r>
        <w:rPr>
          <w:color w:val="000000"/>
        </w:rPr>
        <w:t xml:space="preserve">, los coordinadores deberán presentar la </w:t>
      </w:r>
      <w:r>
        <w:rPr>
          <w:b/>
          <w:color w:val="000000"/>
        </w:rPr>
        <w:t>versión final</w:t>
      </w:r>
      <w:r>
        <w:rPr>
          <w:color w:val="000000"/>
        </w:rPr>
        <w:t xml:space="preserve"> del documento al </w:t>
      </w:r>
      <w:r>
        <w:rPr>
          <w:b/>
          <w:color w:val="000000"/>
        </w:rPr>
        <w:t>Consejo de Unidad Académica</w:t>
      </w:r>
      <w:r>
        <w:rPr>
          <w:color w:val="000000"/>
        </w:rPr>
        <w:t>, con fines de conocimiento institucional.</w:t>
      </w:r>
    </w:p>
    <w:p w14:paraId="3983A37E" w14:textId="77777777" w:rsidR="00AE3E87" w:rsidRDefault="00000000">
      <w:pPr>
        <w:jc w:val="both"/>
        <w:rPr>
          <w:b/>
        </w:rPr>
      </w:pPr>
      <w:r>
        <w:rPr>
          <w:b/>
        </w:rPr>
        <w:t xml:space="preserve">Nota: </w:t>
      </w:r>
      <w:r>
        <w:t>Es fundamental que la elaboración de este documento no recaiga únicamente en el/la coordinador(a) de la carrera, sino que sea un esfuerzo colaborativo que involucre a diversos responsables, tales como: responsable de acreditación de carrera/facultad, al responsable de seguimiento a graduados y a los tutores de prácticas empresariales. Asimismo, es importante que todos los profesores de la carrera participen activamente, aportando sus conocimientos y perspectivas para asegurar que el documento refleje de manera integral el análisis de pertinencia epistemológica y prospectiva de la carrera.</w:t>
      </w:r>
    </w:p>
    <w:p w14:paraId="0A23F8E9"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lastRenderedPageBreak/>
        <w:t>Glosario de Término:</w:t>
      </w:r>
      <w:r>
        <w:rPr>
          <w:rFonts w:ascii="Times New Roman" w:eastAsia="Times New Roman" w:hAnsi="Times New Roman" w:cs="Times New Roman"/>
        </w:rPr>
        <w:t xml:space="preserve"> </w:t>
      </w:r>
    </w:p>
    <w:tbl>
      <w:tblPr>
        <w:tblStyle w:val="a"/>
        <w:tblW w:w="9044"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541"/>
        <w:gridCol w:w="6503"/>
      </w:tblGrid>
      <w:tr w:rsidR="00AE3E87" w14:paraId="06DCF1B4" w14:textId="77777777">
        <w:trPr>
          <w:trHeight w:val="499"/>
        </w:trPr>
        <w:tc>
          <w:tcPr>
            <w:tcW w:w="2541" w:type="dxa"/>
            <w:tcBorders>
              <w:top w:val="nil"/>
              <w:left w:val="nil"/>
              <w:bottom w:val="nil"/>
              <w:right w:val="nil"/>
            </w:tcBorders>
            <w:shd w:val="clear" w:color="auto" w:fill="283583"/>
          </w:tcPr>
          <w:p w14:paraId="2110B7D9" w14:textId="77777777" w:rsidR="00AE3E87" w:rsidRDefault="00000000">
            <w:pPr>
              <w:widowControl w:val="0"/>
              <w:pBdr>
                <w:top w:val="nil"/>
                <w:left w:val="nil"/>
                <w:bottom w:val="nil"/>
                <w:right w:val="nil"/>
                <w:between w:val="nil"/>
              </w:pBdr>
              <w:spacing w:before="117" w:after="0" w:line="240" w:lineRule="auto"/>
              <w:ind w:left="9"/>
              <w:jc w:val="center"/>
              <w:rPr>
                <w:b/>
                <w:color w:val="000000"/>
                <w:sz w:val="24"/>
                <w:szCs w:val="24"/>
              </w:rPr>
            </w:pPr>
            <w:r>
              <w:rPr>
                <w:b/>
                <w:color w:val="FFFFFF"/>
                <w:sz w:val="24"/>
                <w:szCs w:val="24"/>
              </w:rPr>
              <w:t>Término</w:t>
            </w:r>
          </w:p>
        </w:tc>
        <w:tc>
          <w:tcPr>
            <w:tcW w:w="6503" w:type="dxa"/>
            <w:tcBorders>
              <w:top w:val="nil"/>
              <w:left w:val="nil"/>
              <w:bottom w:val="nil"/>
              <w:right w:val="nil"/>
            </w:tcBorders>
            <w:shd w:val="clear" w:color="auto" w:fill="283583"/>
          </w:tcPr>
          <w:p w14:paraId="1969B1F6" w14:textId="77777777" w:rsidR="00AE3E87" w:rsidRDefault="00000000">
            <w:pPr>
              <w:widowControl w:val="0"/>
              <w:pBdr>
                <w:top w:val="nil"/>
                <w:left w:val="nil"/>
                <w:bottom w:val="nil"/>
                <w:right w:val="nil"/>
                <w:between w:val="nil"/>
              </w:pBdr>
              <w:spacing w:before="117" w:after="0" w:line="240" w:lineRule="auto"/>
              <w:ind w:left="10"/>
              <w:jc w:val="center"/>
              <w:rPr>
                <w:b/>
                <w:color w:val="000000"/>
                <w:sz w:val="24"/>
                <w:szCs w:val="24"/>
              </w:rPr>
            </w:pPr>
            <w:r>
              <w:rPr>
                <w:b/>
                <w:color w:val="FFFFFF"/>
                <w:sz w:val="24"/>
                <w:szCs w:val="24"/>
              </w:rPr>
              <w:t>Definición</w:t>
            </w:r>
          </w:p>
        </w:tc>
      </w:tr>
      <w:tr w:rsidR="00AE3E87" w14:paraId="5B6644D3" w14:textId="77777777">
        <w:trPr>
          <w:trHeight w:val="798"/>
        </w:trPr>
        <w:tc>
          <w:tcPr>
            <w:tcW w:w="2541" w:type="dxa"/>
            <w:tcBorders>
              <w:top w:val="nil"/>
            </w:tcBorders>
          </w:tcPr>
          <w:p w14:paraId="653136DE" w14:textId="77777777" w:rsidR="00AE3E87" w:rsidRDefault="00AE3E87">
            <w:pPr>
              <w:widowControl w:val="0"/>
              <w:pBdr>
                <w:top w:val="nil"/>
                <w:left w:val="nil"/>
                <w:bottom w:val="nil"/>
                <w:right w:val="nil"/>
                <w:between w:val="nil"/>
              </w:pBdr>
              <w:spacing w:before="56" w:after="0" w:line="240" w:lineRule="auto"/>
              <w:rPr>
                <w:color w:val="000000"/>
              </w:rPr>
            </w:pPr>
          </w:p>
          <w:p w14:paraId="2C12D07F"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Pertinencia epistemológica</w:t>
            </w:r>
          </w:p>
        </w:tc>
        <w:tc>
          <w:tcPr>
            <w:tcW w:w="6503" w:type="dxa"/>
            <w:tcBorders>
              <w:top w:val="nil"/>
            </w:tcBorders>
          </w:tcPr>
          <w:p w14:paraId="68D5568D"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Capacidad de una carrera para estar fundamentada en bases teóricas y conceptuales sólidas, coherentes con la evolución del conocimiento disciplinar.</w:t>
            </w:r>
          </w:p>
        </w:tc>
      </w:tr>
      <w:tr w:rsidR="00AE3E87" w14:paraId="1A682970" w14:textId="77777777">
        <w:trPr>
          <w:trHeight w:val="783"/>
        </w:trPr>
        <w:tc>
          <w:tcPr>
            <w:tcW w:w="2541" w:type="dxa"/>
          </w:tcPr>
          <w:p w14:paraId="7D6B382D" w14:textId="77777777" w:rsidR="00AE3E87" w:rsidRDefault="00AE3E87">
            <w:pPr>
              <w:widowControl w:val="0"/>
              <w:pBdr>
                <w:top w:val="nil"/>
                <w:left w:val="nil"/>
                <w:bottom w:val="nil"/>
                <w:right w:val="nil"/>
                <w:between w:val="nil"/>
              </w:pBdr>
              <w:spacing w:before="47" w:after="0" w:line="240" w:lineRule="auto"/>
              <w:rPr>
                <w:color w:val="000000"/>
              </w:rPr>
            </w:pPr>
          </w:p>
          <w:p w14:paraId="15571B46"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Prospectiva</w:t>
            </w:r>
          </w:p>
        </w:tc>
        <w:tc>
          <w:tcPr>
            <w:tcW w:w="6503" w:type="dxa"/>
          </w:tcPr>
          <w:p w14:paraId="49BE08E6"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Disciplina que estudia el futuro para anticipar escenarios posibles y orientar decisiones presentes, en este caso, sobre la evolución de la carrera.</w:t>
            </w:r>
          </w:p>
        </w:tc>
      </w:tr>
      <w:tr w:rsidR="00AE3E87" w14:paraId="12CD8763" w14:textId="77777777">
        <w:trPr>
          <w:trHeight w:val="783"/>
        </w:trPr>
        <w:tc>
          <w:tcPr>
            <w:tcW w:w="2541" w:type="dxa"/>
          </w:tcPr>
          <w:p w14:paraId="290A64E9" w14:textId="77777777" w:rsidR="00AE3E87" w:rsidRDefault="00000000">
            <w:pPr>
              <w:widowControl w:val="0"/>
              <w:pBdr>
                <w:top w:val="nil"/>
                <w:left w:val="nil"/>
                <w:bottom w:val="nil"/>
                <w:right w:val="nil"/>
                <w:between w:val="nil"/>
              </w:pBdr>
              <w:spacing w:before="170" w:after="0" w:line="235" w:lineRule="auto"/>
              <w:ind w:left="80"/>
              <w:rPr>
                <w:color w:val="000000"/>
              </w:rPr>
            </w:pPr>
            <w:r>
              <w:rPr>
                <w:color w:val="000000"/>
              </w:rPr>
              <w:t>Base de conocimiento disciplinar</w:t>
            </w:r>
          </w:p>
        </w:tc>
        <w:tc>
          <w:tcPr>
            <w:tcW w:w="6503" w:type="dxa"/>
          </w:tcPr>
          <w:p w14:paraId="0ECE1377"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Conjunto de conceptos, teorías, métodos y enfoques que definen el saber propio de una carrera o profesión.</w:t>
            </w:r>
          </w:p>
        </w:tc>
      </w:tr>
      <w:tr w:rsidR="00AE3E87" w14:paraId="19AB0CF1" w14:textId="77777777">
        <w:trPr>
          <w:trHeight w:val="812"/>
        </w:trPr>
        <w:tc>
          <w:tcPr>
            <w:tcW w:w="2541" w:type="dxa"/>
          </w:tcPr>
          <w:p w14:paraId="71CF9B8E" w14:textId="77777777" w:rsidR="00AE3E87" w:rsidRDefault="00AE3E87">
            <w:pPr>
              <w:widowControl w:val="0"/>
              <w:pBdr>
                <w:top w:val="nil"/>
                <w:left w:val="nil"/>
                <w:bottom w:val="nil"/>
                <w:right w:val="nil"/>
                <w:between w:val="nil"/>
              </w:pBdr>
              <w:spacing w:before="61" w:after="0" w:line="240" w:lineRule="auto"/>
              <w:rPr>
                <w:color w:val="000000"/>
              </w:rPr>
            </w:pPr>
          </w:p>
          <w:p w14:paraId="448F9870"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Fundamentos históricos</w:t>
            </w:r>
          </w:p>
        </w:tc>
        <w:tc>
          <w:tcPr>
            <w:tcW w:w="6503" w:type="dxa"/>
          </w:tcPr>
          <w:p w14:paraId="53D7D249" w14:textId="77777777" w:rsidR="00AE3E87" w:rsidRDefault="00000000">
            <w:pPr>
              <w:widowControl w:val="0"/>
              <w:pBdr>
                <w:top w:val="nil"/>
                <w:left w:val="nil"/>
                <w:bottom w:val="nil"/>
                <w:right w:val="nil"/>
                <w:between w:val="nil"/>
              </w:pBdr>
              <w:spacing w:before="184" w:after="0" w:line="235" w:lineRule="auto"/>
              <w:ind w:left="80" w:right="95"/>
              <w:rPr>
                <w:color w:val="000000"/>
              </w:rPr>
            </w:pPr>
            <w:r>
              <w:rPr>
                <w:color w:val="000000"/>
              </w:rPr>
              <w:t>Elementos del pasado que explican el origen, evolución y consolidación del conocimiento propio de la carrera.</w:t>
            </w:r>
          </w:p>
        </w:tc>
      </w:tr>
      <w:tr w:rsidR="00AE3E87" w14:paraId="337DA847" w14:textId="77777777">
        <w:trPr>
          <w:trHeight w:val="860"/>
        </w:trPr>
        <w:tc>
          <w:tcPr>
            <w:tcW w:w="2541" w:type="dxa"/>
          </w:tcPr>
          <w:p w14:paraId="521C4BE5" w14:textId="77777777" w:rsidR="00AE3E87" w:rsidRDefault="00AE3E87">
            <w:pPr>
              <w:widowControl w:val="0"/>
              <w:pBdr>
                <w:top w:val="nil"/>
                <w:left w:val="nil"/>
                <w:bottom w:val="nil"/>
                <w:right w:val="nil"/>
                <w:between w:val="nil"/>
              </w:pBdr>
              <w:spacing w:before="85" w:after="0" w:line="240" w:lineRule="auto"/>
              <w:rPr>
                <w:color w:val="000000"/>
              </w:rPr>
            </w:pPr>
          </w:p>
          <w:p w14:paraId="229881E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Relevancia</w:t>
            </w:r>
          </w:p>
        </w:tc>
        <w:tc>
          <w:tcPr>
            <w:tcW w:w="6503" w:type="dxa"/>
          </w:tcPr>
          <w:p w14:paraId="4FBD7D53"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Importancia social, económica o cultural de la carrera frente a las demandas actuales del entorno.</w:t>
            </w:r>
          </w:p>
        </w:tc>
      </w:tr>
      <w:tr w:rsidR="00AE3E87" w14:paraId="37E5141E" w14:textId="77777777">
        <w:trPr>
          <w:trHeight w:val="803"/>
        </w:trPr>
        <w:tc>
          <w:tcPr>
            <w:tcW w:w="2541" w:type="dxa"/>
          </w:tcPr>
          <w:p w14:paraId="76AD7E70"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Alineación con</w:t>
            </w:r>
          </w:p>
          <w:p w14:paraId="78D875F0"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el mercado laboral</w:t>
            </w:r>
          </w:p>
        </w:tc>
        <w:tc>
          <w:tcPr>
            <w:tcW w:w="6503" w:type="dxa"/>
          </w:tcPr>
          <w:p w14:paraId="23315DB8"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Grado en que la formación académica responde a las necesidades y requerimientos de empleadores y sectores estratégicos.</w:t>
            </w:r>
          </w:p>
        </w:tc>
      </w:tr>
      <w:tr w:rsidR="00AE3E87" w14:paraId="56F5A642" w14:textId="77777777">
        <w:trPr>
          <w:trHeight w:val="803"/>
        </w:trPr>
        <w:tc>
          <w:tcPr>
            <w:tcW w:w="2541" w:type="dxa"/>
          </w:tcPr>
          <w:p w14:paraId="6A41862F" w14:textId="77777777" w:rsidR="00AE3E87" w:rsidRDefault="00AE3E87">
            <w:pPr>
              <w:widowControl w:val="0"/>
              <w:pBdr>
                <w:top w:val="nil"/>
                <w:left w:val="nil"/>
                <w:bottom w:val="nil"/>
                <w:right w:val="nil"/>
                <w:between w:val="nil"/>
              </w:pBdr>
              <w:spacing w:before="56" w:after="0" w:line="240" w:lineRule="auto"/>
              <w:rPr>
                <w:color w:val="000000"/>
              </w:rPr>
            </w:pPr>
          </w:p>
          <w:p w14:paraId="6EC59742"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Enfoque constructivista</w:t>
            </w:r>
          </w:p>
        </w:tc>
        <w:tc>
          <w:tcPr>
            <w:tcW w:w="6503" w:type="dxa"/>
          </w:tcPr>
          <w:p w14:paraId="2D48A52E"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Corriente pedagógica que plantea que el aprendizaje se construye activamente mediante la experiencia, la reflexión y la interacción social.</w:t>
            </w:r>
          </w:p>
        </w:tc>
      </w:tr>
      <w:tr w:rsidR="00AE3E87" w14:paraId="32C20A0F" w14:textId="77777777">
        <w:trPr>
          <w:trHeight w:val="803"/>
        </w:trPr>
        <w:tc>
          <w:tcPr>
            <w:tcW w:w="2541" w:type="dxa"/>
          </w:tcPr>
          <w:p w14:paraId="28F815EF"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Inclusión de</w:t>
            </w:r>
          </w:p>
          <w:p w14:paraId="506E3123"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diversas perspectivas</w:t>
            </w:r>
          </w:p>
        </w:tc>
        <w:tc>
          <w:tcPr>
            <w:tcW w:w="6503" w:type="dxa"/>
          </w:tcPr>
          <w:p w14:paraId="2E5FF836"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Integración de conocimientos y enfoques de múltiples disciplinas, contextos o intereses, evitando sesgos o visiones limitadas.</w:t>
            </w:r>
          </w:p>
        </w:tc>
      </w:tr>
      <w:tr w:rsidR="00AE3E87" w14:paraId="38B2D52C" w14:textId="77777777">
        <w:trPr>
          <w:trHeight w:val="832"/>
        </w:trPr>
        <w:tc>
          <w:tcPr>
            <w:tcW w:w="2541" w:type="dxa"/>
          </w:tcPr>
          <w:p w14:paraId="59089E24" w14:textId="77777777" w:rsidR="00AE3E87" w:rsidRDefault="00AE3E87">
            <w:pPr>
              <w:widowControl w:val="0"/>
              <w:pBdr>
                <w:top w:val="nil"/>
                <w:left w:val="nil"/>
                <w:bottom w:val="nil"/>
                <w:right w:val="nil"/>
                <w:between w:val="nil"/>
              </w:pBdr>
              <w:spacing w:before="70" w:after="0" w:line="240" w:lineRule="auto"/>
              <w:rPr>
                <w:color w:val="000000"/>
              </w:rPr>
            </w:pPr>
          </w:p>
          <w:p w14:paraId="3AA7A9DD"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Estudios prospectivos</w:t>
            </w:r>
          </w:p>
        </w:tc>
        <w:tc>
          <w:tcPr>
            <w:tcW w:w="6503" w:type="dxa"/>
          </w:tcPr>
          <w:p w14:paraId="4D2C5482" w14:textId="77777777" w:rsidR="00AE3E87" w:rsidRDefault="00000000">
            <w:pPr>
              <w:widowControl w:val="0"/>
              <w:pBdr>
                <w:top w:val="nil"/>
                <w:left w:val="nil"/>
                <w:bottom w:val="nil"/>
                <w:right w:val="nil"/>
                <w:between w:val="nil"/>
              </w:pBdr>
              <w:spacing w:before="194" w:after="0" w:line="235" w:lineRule="auto"/>
              <w:ind w:left="80" w:right="95"/>
              <w:rPr>
                <w:color w:val="000000"/>
              </w:rPr>
            </w:pPr>
            <w:r>
              <w:rPr>
                <w:color w:val="000000"/>
              </w:rPr>
              <w:t>Investigaciones que buscan anticipar el futuro de una disciplina o profesión para planificar acciones estratégicas.</w:t>
            </w:r>
          </w:p>
        </w:tc>
      </w:tr>
      <w:tr w:rsidR="00AE3E87" w14:paraId="49A19D64" w14:textId="77777777">
        <w:trPr>
          <w:trHeight w:val="803"/>
        </w:trPr>
        <w:tc>
          <w:tcPr>
            <w:tcW w:w="2541" w:type="dxa"/>
          </w:tcPr>
          <w:p w14:paraId="3FA8B993" w14:textId="77777777" w:rsidR="00AE3E87" w:rsidRDefault="00AE3E87">
            <w:pPr>
              <w:widowControl w:val="0"/>
              <w:pBdr>
                <w:top w:val="nil"/>
                <w:left w:val="nil"/>
                <w:bottom w:val="nil"/>
                <w:right w:val="nil"/>
                <w:between w:val="nil"/>
              </w:pBdr>
              <w:spacing w:before="56" w:after="0" w:line="240" w:lineRule="auto"/>
              <w:rPr>
                <w:color w:val="000000"/>
              </w:rPr>
            </w:pPr>
          </w:p>
          <w:p w14:paraId="46E405E8"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Perfil de egreso</w:t>
            </w:r>
          </w:p>
        </w:tc>
        <w:tc>
          <w:tcPr>
            <w:tcW w:w="6503" w:type="dxa"/>
          </w:tcPr>
          <w:p w14:paraId="34C37664"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Descripción de las competencias que el estudiante debe haber desarrollado al finalizar la carrera.</w:t>
            </w:r>
          </w:p>
        </w:tc>
      </w:tr>
      <w:tr w:rsidR="00AE3E87" w14:paraId="10B5F2A2" w14:textId="77777777">
        <w:trPr>
          <w:trHeight w:val="861"/>
        </w:trPr>
        <w:tc>
          <w:tcPr>
            <w:tcW w:w="2541" w:type="dxa"/>
          </w:tcPr>
          <w:p w14:paraId="581FCE9B" w14:textId="77777777" w:rsidR="00AE3E87" w:rsidRDefault="00AE3E87">
            <w:pPr>
              <w:widowControl w:val="0"/>
              <w:pBdr>
                <w:top w:val="nil"/>
                <w:left w:val="nil"/>
                <w:bottom w:val="nil"/>
                <w:right w:val="nil"/>
                <w:between w:val="nil"/>
              </w:pBdr>
              <w:spacing w:before="85" w:after="0" w:line="240" w:lineRule="auto"/>
              <w:rPr>
                <w:color w:val="000000"/>
              </w:rPr>
            </w:pPr>
          </w:p>
          <w:p w14:paraId="574602D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Competencias del graduado</w:t>
            </w:r>
          </w:p>
        </w:tc>
        <w:tc>
          <w:tcPr>
            <w:tcW w:w="6503" w:type="dxa"/>
          </w:tcPr>
          <w:p w14:paraId="33E91ACD"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Conjunto de conocimientos, habilidades y actitudes que debe demostrar un profesional al finalizar su formación y durante su desempeño profesional.</w:t>
            </w:r>
          </w:p>
        </w:tc>
      </w:tr>
      <w:tr w:rsidR="00AE3E87" w14:paraId="166378EE" w14:textId="77777777">
        <w:trPr>
          <w:trHeight w:val="855"/>
        </w:trPr>
        <w:tc>
          <w:tcPr>
            <w:tcW w:w="2541" w:type="dxa"/>
          </w:tcPr>
          <w:p w14:paraId="2F29E142" w14:textId="77777777" w:rsidR="00AE3E87" w:rsidRDefault="00AE3E87">
            <w:pPr>
              <w:widowControl w:val="0"/>
              <w:pBdr>
                <w:top w:val="nil"/>
                <w:left w:val="nil"/>
                <w:bottom w:val="nil"/>
                <w:right w:val="nil"/>
                <w:between w:val="nil"/>
              </w:pBdr>
              <w:spacing w:before="82" w:after="0" w:line="240" w:lineRule="auto"/>
              <w:rPr>
                <w:color w:val="000000"/>
              </w:rPr>
            </w:pPr>
          </w:p>
          <w:p w14:paraId="74B3617D"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Campos de desempeño</w:t>
            </w:r>
          </w:p>
        </w:tc>
        <w:tc>
          <w:tcPr>
            <w:tcW w:w="6503" w:type="dxa"/>
          </w:tcPr>
          <w:p w14:paraId="20AFE150" w14:textId="77777777" w:rsidR="00AE3E87" w:rsidRDefault="00000000">
            <w:pPr>
              <w:widowControl w:val="0"/>
              <w:pBdr>
                <w:top w:val="nil"/>
                <w:left w:val="nil"/>
                <w:bottom w:val="nil"/>
                <w:right w:val="nil"/>
                <w:between w:val="nil"/>
              </w:pBdr>
              <w:spacing w:before="205" w:after="0" w:line="235" w:lineRule="auto"/>
              <w:ind w:left="80" w:right="95"/>
              <w:rPr>
                <w:color w:val="000000"/>
              </w:rPr>
            </w:pPr>
            <w:r>
              <w:rPr>
                <w:color w:val="000000"/>
              </w:rPr>
              <w:t>Ámbitos profesionales específicos en los que los graduados pueden aplicar sus conocimientos y habilidades.</w:t>
            </w:r>
          </w:p>
        </w:tc>
      </w:tr>
    </w:tbl>
    <w:p w14:paraId="01230527" w14:textId="77777777" w:rsidR="00AE3E87" w:rsidRDefault="00AE3E87">
      <w:pPr>
        <w:jc w:val="both"/>
      </w:pPr>
    </w:p>
    <w:p w14:paraId="37894F9B" w14:textId="05924343" w:rsidR="00AE3E87" w:rsidRDefault="00000000">
      <w:pPr>
        <w:pStyle w:val="Ttulo1"/>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Formato para el Análisis de Pertinencia Epistemológica, Relevancia y Proyección de la Carrera </w:t>
      </w:r>
      <w:r w:rsidR="00366FBA">
        <w:rPr>
          <w:rFonts w:ascii="Times New Roman" w:eastAsia="Times New Roman" w:hAnsi="Times New Roman" w:cs="Times New Roman"/>
          <w:color w:val="000000"/>
        </w:rPr>
        <w:t>Ciencia de Datos e Inteligencia Artificial</w:t>
      </w:r>
    </w:p>
    <w:p w14:paraId="29BFCE1E"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bookmarkStart w:id="1" w:name="_Hlk196913548"/>
      <w:r>
        <w:rPr>
          <w:rFonts w:ascii="Times New Roman" w:eastAsia="Times New Roman" w:hAnsi="Times New Roman" w:cs="Times New Roman"/>
          <w:color w:val="000000"/>
        </w:rPr>
        <w:t>Fundamentación Epistemológica</w:t>
      </w:r>
    </w:p>
    <w:p w14:paraId="3E532DEA"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 xml:space="preserve">Bases Históricas y Conceptuales </w:t>
      </w:r>
      <w:bookmarkEnd w:id="1"/>
      <w:r>
        <w:rPr>
          <w:color w:val="000000"/>
        </w:rPr>
        <w:t>(Max. 500 palabras)</w:t>
      </w:r>
    </w:p>
    <w:p w14:paraId="18153BC2"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1A23B7A"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¿Cómo ha cambiado el conocimiento y las ideas principales sobre esta disciplina a lo largo del tiempo?</w:t>
      </w:r>
    </w:p>
    <w:p w14:paraId="47D05B10"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conceptos, teorías o ideas fundamentales son la base del conocimiento que enseña esta carrera?</w:t>
      </w:r>
    </w:p>
    <w:p w14:paraId="1F4240F1"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eventos o avances importantes en la historia y la ciencia respaldan la importancia de esta carrera hoy en día?</w:t>
      </w:r>
    </w:p>
    <w:p w14:paraId="4BC23178" w14:textId="77777777" w:rsidR="00AE3E87" w:rsidRDefault="00AE3E87">
      <w:pPr>
        <w:spacing w:after="0"/>
        <w:jc w:val="both"/>
        <w:rPr>
          <w:sz w:val="16"/>
          <w:szCs w:val="16"/>
        </w:rPr>
      </w:pPr>
    </w:p>
    <w:p w14:paraId="73F0B337" w14:textId="77777777" w:rsidR="00AE3E87" w:rsidRDefault="00000000">
      <w:pPr>
        <w:spacing w:after="0"/>
        <w:jc w:val="both"/>
        <w:rPr>
          <w:sz w:val="16"/>
          <w:szCs w:val="16"/>
        </w:rPr>
      </w:pPr>
      <w:r>
        <w:rPr>
          <w:sz w:val="16"/>
          <w:szCs w:val="16"/>
        </w:rPr>
        <w:t>Para ello, puede apoyarse en documentos/estándares elaborados por asociaciones, colegios o instituciones profesionales que describan la base disciplinar de la profesión, artículos científicos, proyectos innovadores (como la reforma curricular 2016) y otros documentos relevantes que el profesorado considere pertinentes.</w:t>
      </w:r>
    </w:p>
    <w:p w14:paraId="74183106" w14:textId="34E073CC" w:rsidR="00F407BB" w:rsidRDefault="00000000" w:rsidP="00F407BB">
      <w:pPr>
        <w:spacing w:after="0"/>
        <w:jc w:val="both"/>
        <w:rPr>
          <w:b/>
          <w:color w:val="283583"/>
          <w:sz w:val="16"/>
          <w:szCs w:val="16"/>
          <w:u w:val="single"/>
        </w:rPr>
      </w:pPr>
      <w:r>
        <w:rPr>
          <w:sz w:val="16"/>
          <w:szCs w:val="16"/>
        </w:rPr>
        <w:t>El contenido debe ser claro, fundamentado y reflejar los conocimientos esenciales de la profesión.</w:t>
      </w:r>
    </w:p>
    <w:p w14:paraId="5F1DB0AF" w14:textId="126AC6E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29C4E9D" w14:textId="77777777" w:rsidR="00F407BB" w:rsidRDefault="00F407BB" w:rsidP="00DE2B77">
      <w:pPr>
        <w:jc w:val="both"/>
        <w:rPr>
          <w:i/>
          <w:sz w:val="16"/>
          <w:szCs w:val="16"/>
        </w:rPr>
      </w:pPr>
    </w:p>
    <w:p w14:paraId="35E1B50F" w14:textId="1E3228B7" w:rsidR="006A36DF" w:rsidRPr="006A36DF" w:rsidRDefault="006A36DF" w:rsidP="006A36DF">
      <w:pPr>
        <w:jc w:val="both"/>
        <w:rPr>
          <w:i/>
        </w:rPr>
      </w:pPr>
      <w:r w:rsidRPr="006A36DF">
        <w:rPr>
          <w:i/>
        </w:rPr>
        <w:t>La carrera de Ciencia de Datos e Inteligencia Artificial se fundamenta en una tradición epistemológica que articula la lógica formal, la estadística, la matemática aplicada y las ciencias de la computación</w:t>
      </w:r>
      <w:r>
        <w:rPr>
          <w:i/>
        </w:rPr>
        <w:t xml:space="preserve"> </w:t>
      </w:r>
      <w:sdt>
        <w:sdtPr>
          <w:rPr>
            <w:i/>
          </w:rPr>
          <w:id w:val="1711764563"/>
          <w:citation/>
        </w:sdtPr>
        <w:sdtContent>
          <w:r>
            <w:rPr>
              <w:i/>
            </w:rPr>
            <w:fldChar w:fldCharType="begin"/>
          </w:r>
          <w:r w:rsidR="003E75ED">
            <w:rPr>
              <w:i/>
            </w:rPr>
            <w:instrText xml:space="preserve">CITATION Ped18 \l 12298 </w:instrText>
          </w:r>
          <w:r>
            <w:rPr>
              <w:i/>
            </w:rPr>
            <w:fldChar w:fldCharType="separate"/>
          </w:r>
          <w:r w:rsidR="00595835">
            <w:rPr>
              <w:noProof/>
            </w:rPr>
            <w:t>(Domingos, 2018)</w:t>
          </w:r>
          <w:r>
            <w:rPr>
              <w:i/>
            </w:rPr>
            <w:fldChar w:fldCharType="end"/>
          </w:r>
        </w:sdtContent>
      </w:sdt>
      <w:r w:rsidRPr="006A36DF">
        <w:rPr>
          <w:i/>
        </w:rPr>
        <w:t>. Su evolución histórica comienza con el pensamiento lógico deductivo de Aristóteles, y se expande con el desarrollo del álgebra (Al-</w:t>
      </w:r>
      <w:proofErr w:type="spellStart"/>
      <w:r w:rsidRPr="006A36DF">
        <w:rPr>
          <w:i/>
        </w:rPr>
        <w:t>Juarismi</w:t>
      </w:r>
      <w:proofErr w:type="spellEnd"/>
      <w:r w:rsidRPr="006A36DF">
        <w:rPr>
          <w:i/>
        </w:rPr>
        <w:t>, siglo IX), la teoría de probabilidades (Pascal y Fermat, siglo XVII) y el cálculo diferencial (Newton y Leibniz). Estas bases posibilitaron la formalización de conceptos clave para el análisis cuantitativo y el razonamiento automatizado.</w:t>
      </w:r>
    </w:p>
    <w:p w14:paraId="2EEBC66F" w14:textId="123E8827" w:rsidR="006A36DF" w:rsidRPr="006A36DF" w:rsidRDefault="006A36DF" w:rsidP="006A36DF">
      <w:pPr>
        <w:jc w:val="both"/>
        <w:rPr>
          <w:i/>
        </w:rPr>
      </w:pPr>
      <w:r w:rsidRPr="006A36DF">
        <w:rPr>
          <w:i/>
        </w:rPr>
        <w:t xml:space="preserve">En el siglo XX, avances como el modelo de la Máquina Universal de Turing </w:t>
      </w:r>
      <w:sdt>
        <w:sdtPr>
          <w:rPr>
            <w:i/>
          </w:rPr>
          <w:id w:val="-1849168461"/>
          <w:citation/>
        </w:sdtPr>
        <w:sdtContent>
          <w:r w:rsidR="008C5662">
            <w:rPr>
              <w:i/>
            </w:rPr>
            <w:fldChar w:fldCharType="begin"/>
          </w:r>
          <w:r w:rsidR="008C5662">
            <w:rPr>
              <w:i/>
            </w:rPr>
            <w:instrText xml:space="preserve">CITATION Tur36 \l 12298 </w:instrText>
          </w:r>
          <w:r w:rsidR="008C5662">
            <w:rPr>
              <w:i/>
            </w:rPr>
            <w:fldChar w:fldCharType="separate"/>
          </w:r>
          <w:r w:rsidR="00595835">
            <w:rPr>
              <w:noProof/>
            </w:rPr>
            <w:t>(Turing, 1936)</w:t>
          </w:r>
          <w:r w:rsidR="008C5662">
            <w:rPr>
              <w:i/>
            </w:rPr>
            <w:fldChar w:fldCharType="end"/>
          </w:r>
        </w:sdtContent>
      </w:sdt>
      <w:r w:rsidRPr="006A36DF">
        <w:rPr>
          <w:i/>
        </w:rPr>
        <w:t xml:space="preserve"> y la teoría de la información de Shannon </w:t>
      </w:r>
      <w:sdt>
        <w:sdtPr>
          <w:rPr>
            <w:i/>
          </w:rPr>
          <w:id w:val="104479796"/>
          <w:citation/>
        </w:sdtPr>
        <w:sdtContent>
          <w:r w:rsidR="008C5662">
            <w:rPr>
              <w:i/>
            </w:rPr>
            <w:fldChar w:fldCharType="begin"/>
          </w:r>
          <w:r w:rsidR="008C5662">
            <w:rPr>
              <w:i/>
            </w:rPr>
            <w:instrText xml:space="preserve"> CITATION Sha48 \l 12298 </w:instrText>
          </w:r>
          <w:r w:rsidR="008C5662">
            <w:rPr>
              <w:i/>
            </w:rPr>
            <w:fldChar w:fldCharType="separate"/>
          </w:r>
          <w:r w:rsidR="00595835">
            <w:rPr>
              <w:noProof/>
            </w:rPr>
            <w:t>(Shannon, 1948)</w:t>
          </w:r>
          <w:r w:rsidR="008C5662">
            <w:rPr>
              <w:i/>
            </w:rPr>
            <w:fldChar w:fldCharType="end"/>
          </w:r>
        </w:sdtContent>
      </w:sdt>
      <w:r w:rsidR="008C5662">
        <w:rPr>
          <w:i/>
        </w:rPr>
        <w:t xml:space="preserve"> </w:t>
      </w:r>
      <w:r w:rsidRPr="006A36DF">
        <w:rPr>
          <w:i/>
        </w:rPr>
        <w:t xml:space="preserve">consolidaron la base teórica para la computación digital. </w:t>
      </w:r>
      <w:r w:rsidR="008C5662">
        <w:rPr>
          <w:i/>
        </w:rPr>
        <w:t xml:space="preserve">El surgimiento </w:t>
      </w:r>
      <w:r w:rsidRPr="006A36DF">
        <w:rPr>
          <w:i/>
        </w:rPr>
        <w:t>de la inteligencia artificial como disciplina se ubica en la conferencia de Dartmouth de 1956, donde se propuso que "todo aspecto del aprendizaje o cualquier otra característica de la inteligencia puede, en principio, describirse de forma tan precisa que una máquina pueda simularlo"</w:t>
      </w:r>
      <w:r w:rsidR="004016B6">
        <w:rPr>
          <w:i/>
        </w:rPr>
        <w:t xml:space="preserve"> </w:t>
      </w:r>
      <w:sdt>
        <w:sdtPr>
          <w:rPr>
            <w:i/>
          </w:rPr>
          <w:id w:val="-891114227"/>
          <w:citation/>
        </w:sdtPr>
        <w:sdtContent>
          <w:r w:rsidR="004016B6">
            <w:rPr>
              <w:i/>
            </w:rPr>
            <w:fldChar w:fldCharType="begin"/>
          </w:r>
          <w:r w:rsidR="004016B6">
            <w:rPr>
              <w:i/>
            </w:rPr>
            <w:instrText xml:space="preserve"> CITATION McC56 \l 12298 </w:instrText>
          </w:r>
          <w:r w:rsidR="004016B6">
            <w:rPr>
              <w:i/>
            </w:rPr>
            <w:fldChar w:fldCharType="separate"/>
          </w:r>
          <w:r w:rsidR="00595835">
            <w:rPr>
              <w:noProof/>
            </w:rPr>
            <w:t>(McCarthy, 1956)</w:t>
          </w:r>
          <w:r w:rsidR="004016B6">
            <w:rPr>
              <w:i/>
            </w:rPr>
            <w:fldChar w:fldCharType="end"/>
          </w:r>
        </w:sdtContent>
      </w:sdt>
      <w:r w:rsidRPr="006A36DF">
        <w:rPr>
          <w:i/>
        </w:rPr>
        <w:t>. Un hito crucial en esta evolución fue la introducción del Perceptrón por Frank Rosenblatt en 1958, el cual representó uno de los primeros modelos computacionales de aprendizaje supervisado y sentó las bases para las redes neuronales artificiales modernas</w:t>
      </w:r>
      <w:r w:rsidR="004016B6">
        <w:rPr>
          <w:i/>
        </w:rPr>
        <w:t xml:space="preserve"> </w:t>
      </w:r>
      <w:sdt>
        <w:sdtPr>
          <w:rPr>
            <w:i/>
          </w:rPr>
          <w:id w:val="1121341405"/>
          <w:citation/>
        </w:sdtPr>
        <w:sdtContent>
          <w:r w:rsidR="004016B6">
            <w:rPr>
              <w:i/>
            </w:rPr>
            <w:fldChar w:fldCharType="begin"/>
          </w:r>
          <w:r w:rsidR="004016B6">
            <w:rPr>
              <w:i/>
            </w:rPr>
            <w:instrText xml:space="preserve"> CITATION Ros58 \l 12298 </w:instrText>
          </w:r>
          <w:r w:rsidR="004016B6">
            <w:rPr>
              <w:i/>
            </w:rPr>
            <w:fldChar w:fldCharType="separate"/>
          </w:r>
          <w:r w:rsidR="00595835">
            <w:rPr>
              <w:noProof/>
            </w:rPr>
            <w:t>(Rosenblatt, 1958)</w:t>
          </w:r>
          <w:r w:rsidR="004016B6">
            <w:rPr>
              <w:i/>
            </w:rPr>
            <w:fldChar w:fldCharType="end"/>
          </w:r>
        </w:sdtContent>
      </w:sdt>
      <w:r w:rsidRPr="006A36DF">
        <w:rPr>
          <w:i/>
        </w:rPr>
        <w:t>. Este modelo está en los avances contemporáneos del aprendizaje profundo (</w:t>
      </w:r>
      <w:proofErr w:type="spellStart"/>
      <w:r w:rsidRPr="006A36DF">
        <w:rPr>
          <w:i/>
        </w:rPr>
        <w:t>deep</w:t>
      </w:r>
      <w:proofErr w:type="spellEnd"/>
      <w:r w:rsidRPr="006A36DF">
        <w:rPr>
          <w:i/>
        </w:rPr>
        <w:t xml:space="preserve"> learning) y desde entonces, la IA ha evolucionado desde sistemas expertos y heurísticos hacia métodos estadísticos basados en datos y aprendizaje autónomo.</w:t>
      </w:r>
    </w:p>
    <w:p w14:paraId="26285CD4" w14:textId="5F7DC974" w:rsidR="006A36DF" w:rsidRPr="006A36DF" w:rsidRDefault="006A36DF" w:rsidP="006A36DF">
      <w:pPr>
        <w:jc w:val="both"/>
        <w:rPr>
          <w:i/>
        </w:rPr>
      </w:pPr>
      <w:r w:rsidRPr="006A36DF">
        <w:rPr>
          <w:i/>
        </w:rPr>
        <w:t>La Ciencia de Datos, por su parte, se consolida como campo interdisciplinario en las últimas dos décadas, integrando métodos estadísticos, computacionales y éticos para la recolección, análisis y explotación de datos masivos</w:t>
      </w:r>
      <w:r w:rsidR="004016B6">
        <w:rPr>
          <w:i/>
        </w:rPr>
        <w:t xml:space="preserve"> </w:t>
      </w:r>
      <w:sdt>
        <w:sdtPr>
          <w:rPr>
            <w:i/>
          </w:rPr>
          <w:id w:val="1806044398"/>
          <w:citation/>
        </w:sdtPr>
        <w:sdtContent>
          <w:r w:rsidR="004016B6">
            <w:rPr>
              <w:i/>
            </w:rPr>
            <w:fldChar w:fldCharType="begin"/>
          </w:r>
          <w:r w:rsidR="004016B6">
            <w:rPr>
              <w:i/>
            </w:rPr>
            <w:instrText xml:space="preserve"> CITATION Dha13 \l 12298 </w:instrText>
          </w:r>
          <w:r w:rsidR="004016B6">
            <w:rPr>
              <w:i/>
            </w:rPr>
            <w:fldChar w:fldCharType="separate"/>
          </w:r>
          <w:r w:rsidR="00595835">
            <w:rPr>
              <w:noProof/>
            </w:rPr>
            <w:t>(Dhar, 2013)</w:t>
          </w:r>
          <w:r w:rsidR="004016B6">
            <w:rPr>
              <w:i/>
            </w:rPr>
            <w:fldChar w:fldCharType="end"/>
          </w:r>
        </w:sdtContent>
      </w:sdt>
      <w:r w:rsidRPr="006A36DF">
        <w:rPr>
          <w:i/>
        </w:rPr>
        <w:t>. Ambas áreas se apoyan en teorías fundamentales como la estadística bayesiana, el álgebra lineal, el cálculo matricial, la teoría de la decisión, los autovalores y la descomposición espectral, todos esenciales para el modelado, la predicción y la toma de decisiones inteligentes (</w:t>
      </w:r>
      <w:sdt>
        <w:sdtPr>
          <w:rPr>
            <w:i/>
          </w:rPr>
          <w:id w:val="1848362483"/>
          <w:citation/>
        </w:sdtPr>
        <w:sdtContent>
          <w:r w:rsidR="004016B6">
            <w:rPr>
              <w:i/>
            </w:rPr>
            <w:fldChar w:fldCharType="begin"/>
          </w:r>
          <w:r w:rsidR="004016B6">
            <w:rPr>
              <w:i/>
            </w:rPr>
            <w:instrText xml:space="preserve"> CITATION Mit19 \l 12298 </w:instrText>
          </w:r>
          <w:r w:rsidR="004016B6">
            <w:rPr>
              <w:i/>
            </w:rPr>
            <w:fldChar w:fldCharType="separate"/>
          </w:r>
          <w:r w:rsidR="00595835">
            <w:rPr>
              <w:i/>
              <w:noProof/>
            </w:rPr>
            <w:t xml:space="preserve"> </w:t>
          </w:r>
          <w:r w:rsidR="00595835">
            <w:rPr>
              <w:noProof/>
            </w:rPr>
            <w:t>(Mitchell, 2019)</w:t>
          </w:r>
          <w:r w:rsidR="004016B6">
            <w:rPr>
              <w:i/>
            </w:rPr>
            <w:fldChar w:fldCharType="end"/>
          </w:r>
        </w:sdtContent>
      </w:sdt>
      <w:r w:rsidR="004016B6">
        <w:rPr>
          <w:i/>
        </w:rPr>
        <w:t xml:space="preserve">; </w:t>
      </w:r>
      <w:sdt>
        <w:sdtPr>
          <w:rPr>
            <w:i/>
          </w:rPr>
          <w:id w:val="369583217"/>
          <w:citation/>
        </w:sdtPr>
        <w:sdtContent>
          <w:r w:rsidR="004016B6">
            <w:rPr>
              <w:i/>
            </w:rPr>
            <w:fldChar w:fldCharType="begin"/>
          </w:r>
          <w:r w:rsidR="004016B6">
            <w:rPr>
              <w:i/>
            </w:rPr>
            <w:instrText xml:space="preserve"> CITATION Bis06 \l 12298 </w:instrText>
          </w:r>
          <w:r w:rsidR="004016B6">
            <w:rPr>
              <w:i/>
            </w:rPr>
            <w:fldChar w:fldCharType="separate"/>
          </w:r>
          <w:r w:rsidR="00595835">
            <w:rPr>
              <w:noProof/>
            </w:rPr>
            <w:t>(Bishop, 2006)</w:t>
          </w:r>
          <w:r w:rsidR="004016B6">
            <w:rPr>
              <w:i/>
            </w:rPr>
            <w:fldChar w:fldCharType="end"/>
          </w:r>
        </w:sdtContent>
      </w:sdt>
      <w:r w:rsidR="004016B6">
        <w:rPr>
          <w:i/>
        </w:rPr>
        <w:t xml:space="preserve"> </w:t>
      </w:r>
      <w:r w:rsidRPr="006A36DF">
        <w:rPr>
          <w:i/>
        </w:rPr>
        <w:t>).</w:t>
      </w:r>
    </w:p>
    <w:p w14:paraId="757DF5F2" w14:textId="683D7A2D" w:rsidR="006A36DF" w:rsidRPr="006A36DF" w:rsidRDefault="006A36DF" w:rsidP="006A36DF">
      <w:pPr>
        <w:jc w:val="both"/>
        <w:rPr>
          <w:i/>
        </w:rPr>
      </w:pPr>
      <w:r w:rsidRPr="006A36DF">
        <w:rPr>
          <w:i/>
        </w:rPr>
        <w:t xml:space="preserve">La revolución digital, impulsada por el internet, </w:t>
      </w:r>
      <w:r w:rsidRPr="002C7B50">
        <w:rPr>
          <w:i/>
        </w:rPr>
        <w:t xml:space="preserve">la </w:t>
      </w:r>
      <w:r w:rsidRPr="00CD41B3">
        <w:rPr>
          <w:i/>
        </w:rPr>
        <w:t xml:space="preserve">computación en la nube, el acceso a hardware especializado (GPUs, </w:t>
      </w:r>
      <w:proofErr w:type="spellStart"/>
      <w:r w:rsidRPr="00CD41B3">
        <w:rPr>
          <w:i/>
        </w:rPr>
        <w:t>TPUs</w:t>
      </w:r>
      <w:proofErr w:type="spellEnd"/>
      <w:r w:rsidRPr="00CD41B3">
        <w:rPr>
          <w:i/>
        </w:rPr>
        <w:t>), y la disponibilidad de grandes volúmenes de datos abiertos (Big Data), ha posibilitado aplicaciones avanzadas como la visión computacional, el procesamiento de lenguaje natural, la medicina personalizada, la predicción de fenómenos climáticos, y la automatización de procesos industriales</w:t>
      </w:r>
      <w:r w:rsidR="003E75ED" w:rsidRPr="00CD41B3">
        <w:rPr>
          <w:i/>
        </w:rPr>
        <w:t xml:space="preserve"> (</w:t>
      </w:r>
      <w:sdt>
        <w:sdtPr>
          <w:rPr>
            <w:i/>
          </w:rPr>
          <w:id w:val="-906066569"/>
          <w:citation/>
        </w:sdtPr>
        <w:sdtContent>
          <w:r w:rsidR="003E75ED" w:rsidRPr="00CD41B3">
            <w:rPr>
              <w:i/>
            </w:rPr>
            <w:fldChar w:fldCharType="begin"/>
          </w:r>
          <w:r w:rsidR="003E75ED" w:rsidRPr="00CD41B3">
            <w:rPr>
              <w:i/>
            </w:rPr>
            <w:instrText xml:space="preserve">CITATION Ped18 \l 12298 </w:instrText>
          </w:r>
          <w:r w:rsidR="003E75ED" w:rsidRPr="00CD41B3">
            <w:rPr>
              <w:i/>
            </w:rPr>
            <w:fldChar w:fldCharType="separate"/>
          </w:r>
          <w:r w:rsidR="00595835">
            <w:rPr>
              <w:i/>
              <w:noProof/>
            </w:rPr>
            <w:t xml:space="preserve"> </w:t>
          </w:r>
          <w:r w:rsidR="00595835">
            <w:rPr>
              <w:noProof/>
            </w:rPr>
            <w:t>(Domingos, 2018)</w:t>
          </w:r>
          <w:r w:rsidR="003E75ED" w:rsidRPr="00CD41B3">
            <w:rPr>
              <w:i/>
            </w:rPr>
            <w:fldChar w:fldCharType="end"/>
          </w:r>
        </w:sdtContent>
      </w:sdt>
      <w:r w:rsidRPr="00CD41B3">
        <w:rPr>
          <w:i/>
        </w:rPr>
        <w:t>;</w:t>
      </w:r>
      <w:r w:rsidR="008B016B" w:rsidRPr="00CD41B3">
        <w:rPr>
          <w:i/>
        </w:rPr>
        <w:t xml:space="preserve"> </w:t>
      </w:r>
      <w:sdt>
        <w:sdtPr>
          <w:rPr>
            <w:i/>
          </w:rPr>
          <w:id w:val="1702275800"/>
          <w:citation/>
        </w:sdtPr>
        <w:sdtContent>
          <w:r w:rsidR="008B016B" w:rsidRPr="00CD41B3">
            <w:rPr>
              <w:i/>
            </w:rPr>
            <w:fldChar w:fldCharType="begin"/>
          </w:r>
          <w:r w:rsidR="008B016B" w:rsidRPr="00CD41B3">
            <w:rPr>
              <w:i/>
            </w:rPr>
            <w:instrText xml:space="preserve"> CITATION Cas25 \l 12298 </w:instrText>
          </w:r>
          <w:r w:rsidR="008B016B" w:rsidRPr="00CD41B3">
            <w:rPr>
              <w:i/>
            </w:rPr>
            <w:fldChar w:fldCharType="separate"/>
          </w:r>
          <w:r w:rsidR="00595835">
            <w:rPr>
              <w:noProof/>
            </w:rPr>
            <w:t>(Castillo José Luis, 2025)</w:t>
          </w:r>
          <w:r w:rsidR="008B016B" w:rsidRPr="00CD41B3">
            <w:rPr>
              <w:i/>
            </w:rPr>
            <w:fldChar w:fldCharType="end"/>
          </w:r>
        </w:sdtContent>
      </w:sdt>
      <w:r w:rsidRPr="00CD41B3">
        <w:rPr>
          <w:i/>
        </w:rPr>
        <w:t>). Estos desarrollos han intensificado la demanda de profesionales capaces de diseñar, implementar y comprender tecnologías inteligentes</w:t>
      </w:r>
      <w:r w:rsidRPr="006A36DF">
        <w:rPr>
          <w:i/>
        </w:rPr>
        <w:t xml:space="preserve"> que transformen positivamente la sociedad </w:t>
      </w:r>
      <w:sdt>
        <w:sdtPr>
          <w:rPr>
            <w:i/>
          </w:rPr>
          <w:id w:val="-1382940820"/>
          <w:citation/>
        </w:sdtPr>
        <w:sdtContent>
          <w:r w:rsidR="008B016B">
            <w:rPr>
              <w:i/>
            </w:rPr>
            <w:fldChar w:fldCharType="begin"/>
          </w:r>
          <w:r w:rsidR="008B016B">
            <w:rPr>
              <w:i/>
            </w:rPr>
            <w:instrText xml:space="preserve"> CITATION Raw24 \l 12298 </w:instrText>
          </w:r>
          <w:r w:rsidR="008B016B">
            <w:rPr>
              <w:i/>
            </w:rPr>
            <w:fldChar w:fldCharType="separate"/>
          </w:r>
          <w:r w:rsidR="00595835">
            <w:rPr>
              <w:noProof/>
            </w:rPr>
            <w:t>(Rawas, 2024)</w:t>
          </w:r>
          <w:r w:rsidR="008B016B">
            <w:rPr>
              <w:i/>
            </w:rPr>
            <w:fldChar w:fldCharType="end"/>
          </w:r>
        </w:sdtContent>
      </w:sdt>
      <w:r w:rsidRPr="006A36DF">
        <w:rPr>
          <w:i/>
        </w:rPr>
        <w:t>.</w:t>
      </w:r>
    </w:p>
    <w:p w14:paraId="1A78E794" w14:textId="55F62AD3" w:rsidR="005C489C" w:rsidRDefault="006A36DF" w:rsidP="006A36DF">
      <w:pPr>
        <w:jc w:val="both"/>
        <w:rPr>
          <w:i/>
        </w:rPr>
      </w:pPr>
      <w:r w:rsidRPr="006A36DF">
        <w:rPr>
          <w:i/>
        </w:rPr>
        <w:lastRenderedPageBreak/>
        <w:t xml:space="preserve">La carrera de Ciencia de Datos e Inteligencia Artificial, </w:t>
      </w:r>
      <w:r w:rsidR="00525193" w:rsidRPr="006A36DF">
        <w:rPr>
          <w:i/>
        </w:rPr>
        <w:t>por ende</w:t>
      </w:r>
      <w:r w:rsidRPr="006A36DF">
        <w:rPr>
          <w:i/>
        </w:rPr>
        <w:t xml:space="preserve">, responde a una necesidad </w:t>
      </w:r>
      <w:r w:rsidR="00FA79C5">
        <w:rPr>
          <w:i/>
        </w:rPr>
        <w:t xml:space="preserve">tanto </w:t>
      </w:r>
      <w:r w:rsidRPr="006A36DF">
        <w:rPr>
          <w:i/>
        </w:rPr>
        <w:t xml:space="preserve">epistémica como práctica. Forma profesionales </w:t>
      </w:r>
      <w:r w:rsidR="00D6567C">
        <w:rPr>
          <w:i/>
        </w:rPr>
        <w:t xml:space="preserve">con proyección del futuro cuyo </w:t>
      </w:r>
      <w:r w:rsidRPr="006A36DF">
        <w:rPr>
          <w:i/>
        </w:rPr>
        <w:t xml:space="preserve">dominio teórico y técnico </w:t>
      </w:r>
      <w:r w:rsidR="00D6567C">
        <w:rPr>
          <w:i/>
        </w:rPr>
        <w:t xml:space="preserve">construye </w:t>
      </w:r>
      <w:r w:rsidRPr="006A36DF">
        <w:rPr>
          <w:i/>
        </w:rPr>
        <w:t xml:space="preserve">conocimiento a partir de </w:t>
      </w:r>
      <w:r w:rsidR="002C7B50">
        <w:rPr>
          <w:i/>
        </w:rPr>
        <w:t xml:space="preserve">grandes volúmenes de </w:t>
      </w:r>
      <w:r w:rsidRPr="006A36DF">
        <w:rPr>
          <w:i/>
        </w:rPr>
        <w:t xml:space="preserve">datos, algoritmos </w:t>
      </w:r>
      <w:r w:rsidR="002C7B50">
        <w:rPr>
          <w:i/>
        </w:rPr>
        <w:t xml:space="preserve">inteligentes </w:t>
      </w:r>
      <w:r w:rsidRPr="006A36DF">
        <w:rPr>
          <w:i/>
        </w:rPr>
        <w:t>y modelos de aprendizaje para resolver problemas complejos de forma ética y sostenible.</w:t>
      </w:r>
    </w:p>
    <w:p w14:paraId="1C2482D2" w14:textId="78EC8220" w:rsidR="00A23F49" w:rsidRPr="00A23F49" w:rsidRDefault="00A23F49" w:rsidP="006A36DF">
      <w:pPr>
        <w:jc w:val="both"/>
        <w:rPr>
          <w:iCs/>
        </w:rPr>
      </w:pPr>
      <w:r w:rsidRPr="00A23F49">
        <w:rPr>
          <w:iCs/>
        </w:rPr>
        <w:br w:type="page"/>
      </w:r>
    </w:p>
    <w:p w14:paraId="32FEEFBB" w14:textId="77777777" w:rsidR="00AE3E87" w:rsidRDefault="00AE3E87">
      <w:pPr>
        <w:jc w:val="both"/>
        <w:rPr>
          <w:i/>
        </w:rPr>
      </w:pPr>
    </w:p>
    <w:p w14:paraId="1CAE36A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Enfoque Constructivista (Max. 300 palabras)</w:t>
      </w:r>
    </w:p>
    <w:p w14:paraId="62726D77" w14:textId="77777777" w:rsidR="00AE3E87" w:rsidRDefault="00000000">
      <w:pPr>
        <w:spacing w:after="0"/>
        <w:jc w:val="both"/>
        <w:rPr>
          <w:sz w:val="16"/>
          <w:szCs w:val="16"/>
        </w:rPr>
      </w:pPr>
      <w:r>
        <w:rPr>
          <w:sz w:val="16"/>
          <w:szCs w:val="16"/>
        </w:rPr>
        <w:t>En esta sección, usted deberá desarrollar un contenido que describa cómo el enfoque constructivista se aplica en la carrera, respondiendo a preguntas clave como:</w:t>
      </w:r>
    </w:p>
    <w:p w14:paraId="5ADE6A29"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se construye el conocimiento en la disciplina?</w:t>
      </w:r>
    </w:p>
    <w:p w14:paraId="219B915F"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¿Qué rol desempeñan la experiencia práctica, la interacción social y los procesos reflexivos en la formación de los estudiantes?</w:t>
      </w:r>
    </w:p>
    <w:p w14:paraId="6824A142"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conecta el currículo la teoría con la práctica?</w:t>
      </w:r>
    </w:p>
    <w:p w14:paraId="604B4035" w14:textId="5D40B37B" w:rsidR="00F407BB" w:rsidRDefault="00000000" w:rsidP="00F407BB">
      <w:pPr>
        <w:spacing w:after="0"/>
        <w:jc w:val="both"/>
        <w:rPr>
          <w:b/>
          <w:color w:val="283583"/>
          <w:sz w:val="16"/>
          <w:szCs w:val="16"/>
          <w:u w:val="single"/>
        </w:rPr>
      </w:pPr>
      <w:r>
        <w:rPr>
          <w:sz w:val="16"/>
          <w:szCs w:val="16"/>
        </w:rPr>
        <w:t>Para elaborar esta sección, puede basarse en el modelo educativo de la ESPOL, artículos científicos que aborden metodologías activas de enseñanza (como aprendizaje basado en proyectos, casos prácticos, simulaciones) describir ejemplos específicos del uso de laboratorios, recursos tecnológicos y cualquier otra evidencia relevante.</w:t>
      </w:r>
    </w:p>
    <w:p w14:paraId="760ED019" w14:textId="21C7393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61E36F4" w14:textId="77777777" w:rsidR="00F407BB" w:rsidRDefault="00F407BB" w:rsidP="00B00B62">
      <w:pPr>
        <w:jc w:val="both"/>
        <w:rPr>
          <w:i/>
          <w:sz w:val="16"/>
          <w:szCs w:val="16"/>
        </w:rPr>
      </w:pPr>
    </w:p>
    <w:p w14:paraId="678B1675" w14:textId="17C0A4E2" w:rsidR="00571440" w:rsidRPr="00571440" w:rsidRDefault="00571440" w:rsidP="00571440">
      <w:pPr>
        <w:jc w:val="both"/>
        <w:rPr>
          <w:i/>
        </w:rPr>
      </w:pPr>
      <w:r w:rsidRPr="00571440">
        <w:rPr>
          <w:i/>
        </w:rPr>
        <w:t>La carrera de Ciencia de Datos e Inteligencia Artificial se centra en el estudiante como agente activo en la construcción de su conocimiento. En concordancia con el modelo educativo de ESPOL</w:t>
      </w:r>
      <w:r w:rsidR="00BA780F">
        <w:rPr>
          <w:i/>
        </w:rPr>
        <w:t xml:space="preserve"> </w:t>
      </w:r>
      <w:sdt>
        <w:sdtPr>
          <w:rPr>
            <w:i/>
          </w:rPr>
          <w:id w:val="1928916543"/>
          <w:citation/>
        </w:sdtPr>
        <w:sdtContent>
          <w:r w:rsidR="00BA780F">
            <w:rPr>
              <w:i/>
            </w:rPr>
            <w:fldChar w:fldCharType="begin"/>
          </w:r>
          <w:r w:rsidR="00BA780F">
            <w:rPr>
              <w:i/>
            </w:rPr>
            <w:instrText xml:space="preserve">CITATION ESP21 \l 12298 </w:instrText>
          </w:r>
          <w:r w:rsidR="00BA780F">
            <w:rPr>
              <w:i/>
            </w:rPr>
            <w:fldChar w:fldCharType="separate"/>
          </w:r>
          <w:r w:rsidR="00595835">
            <w:rPr>
              <w:noProof/>
            </w:rPr>
            <w:t>(Modelo Educativo - ESPOL, 2021)</w:t>
          </w:r>
          <w:r w:rsidR="00BA780F">
            <w:rPr>
              <w:i/>
            </w:rPr>
            <w:fldChar w:fldCharType="end"/>
          </w:r>
        </w:sdtContent>
      </w:sdt>
      <w:r w:rsidRPr="00571440">
        <w:rPr>
          <w:i/>
        </w:rPr>
        <w:t xml:space="preserve">, el aprendizaje se articula mediante la conexión entre los fundamentos teóricos y la resolución práctica de problemas reales del entorno científico, productivo y social. Esta construcción se da a través de experiencias significativas en las que los estudiantes exploran, modelan y extraen conocimiento a partir de </w:t>
      </w:r>
      <w:r w:rsidRPr="002F4D56">
        <w:rPr>
          <w:i/>
        </w:rPr>
        <w:t>grandes volúmenes de datos, diseñan algoritmos inteligentes y</w:t>
      </w:r>
      <w:r w:rsidRPr="00571440">
        <w:rPr>
          <w:i/>
        </w:rPr>
        <w:t xml:space="preserve"> validan sus soluciones mediante métodos científicos y éticos.</w:t>
      </w:r>
    </w:p>
    <w:p w14:paraId="5DE980A3" w14:textId="607B5943" w:rsidR="00571440" w:rsidRPr="00571440" w:rsidRDefault="00571440" w:rsidP="00571440">
      <w:pPr>
        <w:jc w:val="both"/>
        <w:rPr>
          <w:i/>
        </w:rPr>
      </w:pPr>
      <w:r w:rsidRPr="00571440">
        <w:rPr>
          <w:i/>
        </w:rPr>
        <w:t>El currículo incorpora diversas metodologías activas como el aprendizaje basado en proyectos (ABP), aprendizaje basado en problemas (PBL), clase invertida y trabajo cooperativo, las cuales favorecen el razonamiento crítico, la autonomía y la reflexión metacognitiva</w:t>
      </w:r>
      <w:r>
        <w:rPr>
          <w:i/>
        </w:rPr>
        <w:t xml:space="preserve"> </w:t>
      </w:r>
      <w:sdt>
        <w:sdtPr>
          <w:rPr>
            <w:i/>
          </w:rPr>
          <w:id w:val="607317558"/>
          <w:citation/>
        </w:sdtPr>
        <w:sdtContent>
          <w:r>
            <w:rPr>
              <w:i/>
            </w:rPr>
            <w:fldChar w:fldCharType="begin"/>
          </w:r>
          <w:r>
            <w:rPr>
              <w:i/>
            </w:rPr>
            <w:instrText xml:space="preserve"> CITATION Pri06 \l 12298 </w:instrText>
          </w:r>
          <w:r>
            <w:rPr>
              <w:i/>
            </w:rPr>
            <w:fldChar w:fldCharType="separate"/>
          </w:r>
          <w:r w:rsidR="00595835">
            <w:rPr>
              <w:noProof/>
            </w:rPr>
            <w:t>(Prince, 2006)</w:t>
          </w:r>
          <w:r>
            <w:rPr>
              <w:i/>
            </w:rPr>
            <w:fldChar w:fldCharType="end"/>
          </w:r>
        </w:sdtContent>
      </w:sdt>
      <w:r w:rsidR="008637C9" w:rsidRPr="008637C9">
        <w:rPr>
          <w:i/>
        </w:rPr>
        <w:t xml:space="preserve">, tanto a nivel individual como grupal, que es una de las características del constructivismo. </w:t>
      </w:r>
      <w:r w:rsidR="00930C11">
        <w:rPr>
          <w:i/>
        </w:rPr>
        <w:t xml:space="preserve">De tal forma que el estudiante es parte activa de su aprendizaje. </w:t>
      </w:r>
      <w:r w:rsidRPr="00571440">
        <w:rPr>
          <w:i/>
        </w:rPr>
        <w:t xml:space="preserve">En particular, se desarrollan proyectos </w:t>
      </w:r>
      <w:r w:rsidRPr="00CD41B3">
        <w:rPr>
          <w:i/>
        </w:rPr>
        <w:t>integradores en entornos colaborativos que replican desafíos del mundo real; por</w:t>
      </w:r>
      <w:r w:rsidRPr="00571440">
        <w:rPr>
          <w:i/>
        </w:rPr>
        <w:t xml:space="preserve"> ejemplo, la predicción de enfermedades a partir de datos clínicos o la optimización de procesos industriales mediante IA.</w:t>
      </w:r>
    </w:p>
    <w:p w14:paraId="61F8C9E6" w14:textId="62D97B06" w:rsidR="00571440" w:rsidRPr="00571440" w:rsidRDefault="00343E6E" w:rsidP="00571440">
      <w:pPr>
        <w:jc w:val="both"/>
        <w:rPr>
          <w:i/>
        </w:rPr>
      </w:pPr>
      <w:r>
        <w:rPr>
          <w:i/>
        </w:rPr>
        <w:t xml:space="preserve">El trabajo en los </w:t>
      </w:r>
      <w:r w:rsidR="00571440" w:rsidRPr="00571440">
        <w:rPr>
          <w:i/>
        </w:rPr>
        <w:t>laboratorio</w:t>
      </w:r>
      <w:r>
        <w:rPr>
          <w:i/>
        </w:rPr>
        <w:t>s</w:t>
      </w:r>
      <w:r w:rsidR="00571440" w:rsidRPr="00571440">
        <w:rPr>
          <w:i/>
        </w:rPr>
        <w:t xml:space="preserve">, el acceso a plataformas </w:t>
      </w:r>
      <w:r w:rsidR="00571440" w:rsidRPr="00F41C21">
        <w:rPr>
          <w:i/>
        </w:rPr>
        <w:t>de cómputo en la nube</w:t>
      </w:r>
      <w:r w:rsidR="00571440" w:rsidRPr="00571440">
        <w:rPr>
          <w:i/>
        </w:rPr>
        <w:t xml:space="preserve">, simuladores de datos y </w:t>
      </w:r>
      <w:r w:rsidR="00571440" w:rsidRPr="00F41C21">
        <w:rPr>
          <w:i/>
        </w:rPr>
        <w:t>entornos de desarrollo colaborativo</w:t>
      </w:r>
      <w:r w:rsidR="00571440" w:rsidRPr="00571440">
        <w:rPr>
          <w:i/>
        </w:rPr>
        <w:t xml:space="preserve"> (como JupyterHub, GitLab o Google Colab) permiten vincular directamente la teoría con la práctica. Estas experiencias fortalecen no solo las competencias técnicas, sino también las habilidades de comunicación, ética profesional y trabajo en equipo.</w:t>
      </w:r>
    </w:p>
    <w:p w14:paraId="27D55441" w14:textId="02978AF3" w:rsidR="009524DC" w:rsidRDefault="00571440" w:rsidP="00571440">
      <w:pPr>
        <w:jc w:val="both"/>
        <w:rPr>
          <w:i/>
        </w:rPr>
      </w:pPr>
      <w:r w:rsidRPr="00571440">
        <w:rPr>
          <w:i/>
        </w:rPr>
        <w:t xml:space="preserve">Este enfoque formativo promueve </w:t>
      </w:r>
      <w:r w:rsidR="00A062B6">
        <w:rPr>
          <w:i/>
        </w:rPr>
        <w:t>el desarrollo</w:t>
      </w:r>
      <w:r w:rsidRPr="00571440">
        <w:rPr>
          <w:i/>
        </w:rPr>
        <w:t xml:space="preserve"> del conocimiento, alineando el desarrollo de competencias con las demandas de un mundo impulsado por la inteligencia artificial y la ciencia de datos. Así, el constructivismo se manifiesta en una educación dinámica, reflexiva y contextualizada, preparando a los futuros profesionales para actuar con criterio técnico, ético y socialmente responsable.</w:t>
      </w:r>
      <w:r w:rsidR="009524DC">
        <w:rPr>
          <w:i/>
        </w:rPr>
        <w:br w:type="page"/>
      </w:r>
    </w:p>
    <w:p w14:paraId="2052A70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Inclusión de Diversas Perspectivas (Max. 300 palabras)</w:t>
      </w:r>
    </w:p>
    <w:p w14:paraId="1DDEB5E0"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3F40F4C"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¿Qué tan amplia y diversa es la base de conocimiento que sustenta la carrera?</w:t>
      </w:r>
    </w:p>
    <w:p w14:paraId="44FB7D9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integran las bases o áreas de conocimiento de la carrera con otras disciplinas?</w:t>
      </w:r>
    </w:p>
    <w:p w14:paraId="7F0D354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asegura que esta base no responde únicamente a intereses particulares, sino que es inclusiva y representativa de la disciplina?</w:t>
      </w:r>
    </w:p>
    <w:p w14:paraId="38C12268" w14:textId="77777777" w:rsidR="00AE3E87" w:rsidRDefault="00AE3E87">
      <w:pPr>
        <w:spacing w:after="0"/>
        <w:jc w:val="both"/>
        <w:rPr>
          <w:sz w:val="16"/>
          <w:szCs w:val="16"/>
        </w:rPr>
      </w:pPr>
    </w:p>
    <w:p w14:paraId="6451CC51" w14:textId="2445ED67" w:rsidR="00F407BB" w:rsidRDefault="00000000" w:rsidP="00F407BB">
      <w:pPr>
        <w:spacing w:after="0"/>
        <w:jc w:val="both"/>
        <w:rPr>
          <w:b/>
          <w:color w:val="283583"/>
          <w:sz w:val="16"/>
          <w:szCs w:val="16"/>
          <w:u w:val="single"/>
        </w:rPr>
      </w:pPr>
      <w:r>
        <w:rPr>
          <w:sz w:val="16"/>
          <w:szCs w:val="16"/>
        </w:rPr>
        <w:t>Para ello, usted puede apoyarse en estándares nacionales e internacionales elaborados por asociaciones, colegios o instituciones profesionales que describan la base disciplinar de la profesión, artículos científicos de enfoques interdisciplinarios, tendencias emergentes en la disciplina y ejemplos concretos de cómo estas perspectivas se reflejan en el currículo.</w:t>
      </w:r>
    </w:p>
    <w:p w14:paraId="311825C7" w14:textId="702EF200"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771D72B3" w14:textId="77777777" w:rsidR="00BD0908" w:rsidRDefault="00BD0908">
      <w:pPr>
        <w:spacing w:after="0"/>
        <w:jc w:val="both"/>
        <w:rPr>
          <w:iCs/>
        </w:rPr>
      </w:pPr>
    </w:p>
    <w:p w14:paraId="2267D16C" w14:textId="49033A51" w:rsidR="00166F76" w:rsidRPr="00166F76" w:rsidRDefault="00166F76" w:rsidP="00166F76">
      <w:pPr>
        <w:jc w:val="both"/>
        <w:rPr>
          <w:i/>
        </w:rPr>
      </w:pPr>
      <w:r w:rsidRPr="00166F76">
        <w:rPr>
          <w:i/>
        </w:rPr>
        <w:t xml:space="preserve">La carrera de Ciencia de Datos e Inteligencia Artificial se construye sobre una base epistemológica diversa, que integra conocimientos fundamentales de </w:t>
      </w:r>
      <w:r w:rsidR="00335582" w:rsidRPr="00166F76">
        <w:rPr>
          <w:i/>
        </w:rPr>
        <w:t>las ciencias de la computación</w:t>
      </w:r>
      <w:r w:rsidR="00335582">
        <w:rPr>
          <w:i/>
        </w:rPr>
        <w:t xml:space="preserve">, </w:t>
      </w:r>
      <w:r w:rsidRPr="00166F76">
        <w:rPr>
          <w:i/>
        </w:rPr>
        <w:t>la estadística inferencial, la matemática aplicada</w:t>
      </w:r>
      <w:r w:rsidR="00335582">
        <w:rPr>
          <w:i/>
        </w:rPr>
        <w:t xml:space="preserve"> </w:t>
      </w:r>
      <w:r w:rsidRPr="00166F76">
        <w:rPr>
          <w:i/>
        </w:rPr>
        <w:t xml:space="preserve">y la ingeniería de software. </w:t>
      </w:r>
      <w:r w:rsidR="00583268">
        <w:rPr>
          <w:i/>
        </w:rPr>
        <w:t>Su</w:t>
      </w:r>
      <w:r w:rsidRPr="00166F76">
        <w:rPr>
          <w:i/>
        </w:rPr>
        <w:t xml:space="preserve"> carácter interdisciplinario se evidencia en la incorporación de enfoques provenientes de la ética profesional, la sostenibilidad, las ciencias sociales y la comunicación, asegurando una formación integral y contextualizada del profesional.</w:t>
      </w:r>
    </w:p>
    <w:p w14:paraId="56E84071" w14:textId="5B059872" w:rsidR="00166F76" w:rsidRDefault="00166F76" w:rsidP="00166F76">
      <w:pPr>
        <w:jc w:val="both"/>
        <w:rPr>
          <w:i/>
        </w:rPr>
      </w:pPr>
      <w:r w:rsidRPr="00166F76">
        <w:rPr>
          <w:i/>
        </w:rPr>
        <w:t>Para garantizar que esta base de conocimiento sea inclusiva y representativa, la carrera se alinea con estándares internacionales ampliamente reconocidos. Entre ellos se destacan las Computing Competencies for Undergraduate Data Science Curricula elaboradas por la ACM Data Science Task Force</w:t>
      </w:r>
      <w:r>
        <w:rPr>
          <w:i/>
        </w:rPr>
        <w:t xml:space="preserve"> </w:t>
      </w:r>
      <w:sdt>
        <w:sdtPr>
          <w:rPr>
            <w:i/>
          </w:rPr>
          <w:id w:val="815454777"/>
          <w:citation/>
        </w:sdtPr>
        <w:sdtContent>
          <w:r>
            <w:rPr>
              <w:i/>
            </w:rPr>
            <w:fldChar w:fldCharType="begin"/>
          </w:r>
          <w:r>
            <w:rPr>
              <w:i/>
            </w:rPr>
            <w:instrText xml:space="preserve"> CITATION Com21 \l 12298 </w:instrText>
          </w:r>
          <w:r>
            <w:rPr>
              <w:i/>
            </w:rPr>
            <w:fldChar w:fldCharType="separate"/>
          </w:r>
          <w:r w:rsidR="00595835">
            <w:rPr>
              <w:noProof/>
            </w:rPr>
            <w:t>(ACM, 2021)</w:t>
          </w:r>
          <w:r>
            <w:rPr>
              <w:i/>
            </w:rPr>
            <w:fldChar w:fldCharType="end"/>
          </w:r>
        </w:sdtContent>
      </w:sdt>
      <w:r w:rsidRPr="00166F76">
        <w:rPr>
          <w:i/>
        </w:rPr>
        <w:t>, que proponen un marco curricular donde convergen múltiples dominios: fundamentos computacionales, razonamiento estadístico, gestión de datos, comunicación de resultados, implicaciones éticas y trabajo interdisciplinario. Asimismo, se toma como referencia el Computer Science Curricula 2023</w:t>
      </w:r>
      <w:r>
        <w:rPr>
          <w:i/>
        </w:rPr>
        <w:t xml:space="preserve"> </w:t>
      </w:r>
      <w:sdt>
        <w:sdtPr>
          <w:rPr>
            <w:i/>
          </w:rPr>
          <w:id w:val="-1207178421"/>
          <w:citation/>
        </w:sdtPr>
        <w:sdtContent>
          <w:r>
            <w:rPr>
              <w:i/>
            </w:rPr>
            <w:fldChar w:fldCharType="begin"/>
          </w:r>
          <w:r>
            <w:rPr>
              <w:i/>
            </w:rPr>
            <w:instrText xml:space="preserve"> CITATION Kum23 \l 12298 </w:instrText>
          </w:r>
          <w:r>
            <w:rPr>
              <w:i/>
            </w:rPr>
            <w:fldChar w:fldCharType="separate"/>
          </w:r>
          <w:r w:rsidR="00595835">
            <w:rPr>
              <w:noProof/>
            </w:rPr>
            <w:t>(Kumar, 2023)</w:t>
          </w:r>
          <w:r>
            <w:rPr>
              <w:i/>
            </w:rPr>
            <w:fldChar w:fldCharType="end"/>
          </w:r>
        </w:sdtContent>
      </w:sdt>
      <w:r w:rsidRPr="00166F76">
        <w:rPr>
          <w:i/>
        </w:rPr>
        <w:t>, que enfatiza la integración de la inteligencia artificial en campos emergentes como la salud digital, el cambio climático, la ética algorítmica y los sistemas de recomendación generativos.</w:t>
      </w:r>
    </w:p>
    <w:p w14:paraId="568F8A60" w14:textId="7109FD92" w:rsidR="00166F76" w:rsidRPr="00166F76" w:rsidRDefault="00842527" w:rsidP="00842527">
      <w:pPr>
        <w:jc w:val="both"/>
        <w:rPr>
          <w:i/>
        </w:rPr>
      </w:pPr>
      <w:r>
        <w:rPr>
          <w:i/>
        </w:rPr>
        <w:t>El curr</w:t>
      </w:r>
      <w:r w:rsidR="00DC07F3">
        <w:rPr>
          <w:i/>
        </w:rPr>
        <w:t>í</w:t>
      </w:r>
      <w:r>
        <w:rPr>
          <w:i/>
        </w:rPr>
        <w:t xml:space="preserve">culum combina las áreas </w:t>
      </w:r>
      <w:r w:rsidR="00CD299C">
        <w:rPr>
          <w:i/>
        </w:rPr>
        <w:t xml:space="preserve">técnicas </w:t>
      </w:r>
      <w:r w:rsidRPr="00CD41B3">
        <w:rPr>
          <w:i/>
        </w:rPr>
        <w:t xml:space="preserve">en </w:t>
      </w:r>
      <w:r w:rsidR="00C009C1" w:rsidRPr="00CD41B3">
        <w:rPr>
          <w:i/>
        </w:rPr>
        <w:t xml:space="preserve">ciencia </w:t>
      </w:r>
      <w:r w:rsidRPr="00CD41B3">
        <w:rPr>
          <w:i/>
        </w:rPr>
        <w:t xml:space="preserve">de datos </w:t>
      </w:r>
      <w:r w:rsidR="00F33A25" w:rsidRPr="00CD41B3">
        <w:rPr>
          <w:i/>
        </w:rPr>
        <w:t xml:space="preserve">e inteligencia artificial con </w:t>
      </w:r>
      <w:r w:rsidR="00166F76" w:rsidRPr="00CD41B3">
        <w:rPr>
          <w:i/>
        </w:rPr>
        <w:t>aspectos éticos del desarrollo de modelos, análisis de impacto social, gobernanza de datos, justicia algorítmica y explicabilidad. Además,</w:t>
      </w:r>
      <w:r w:rsidR="00771B9D">
        <w:rPr>
          <w:i/>
        </w:rPr>
        <w:t xml:space="preserve"> </w:t>
      </w:r>
      <w:r w:rsidR="00B352A5">
        <w:rPr>
          <w:i/>
        </w:rPr>
        <w:t xml:space="preserve">con </w:t>
      </w:r>
      <w:r w:rsidR="00771B9D">
        <w:rPr>
          <w:i/>
        </w:rPr>
        <w:t>los</w:t>
      </w:r>
      <w:r w:rsidR="00166F76" w:rsidRPr="00CD41B3">
        <w:rPr>
          <w:i/>
        </w:rPr>
        <w:t xml:space="preserve"> proyectos integradores y </w:t>
      </w:r>
      <w:r w:rsidR="00D8721B">
        <w:rPr>
          <w:i/>
        </w:rPr>
        <w:t xml:space="preserve">los </w:t>
      </w:r>
      <w:r w:rsidR="00166F76" w:rsidRPr="00CD41B3">
        <w:rPr>
          <w:i/>
        </w:rPr>
        <w:t>casos prácticos permiten aplicar la ciencia de datos en contextos como salud pública, inclusión financiera, sostenibilidad ambiental y gobernanza</w:t>
      </w:r>
      <w:r w:rsidR="00166F76" w:rsidRPr="00166F76">
        <w:rPr>
          <w:i/>
        </w:rPr>
        <w:t xml:space="preserve"> digital entre otros.</w:t>
      </w:r>
    </w:p>
    <w:p w14:paraId="2F33FFB4" w14:textId="5BBC69CD" w:rsidR="00BD0908" w:rsidRPr="00F95FE0" w:rsidRDefault="00166F76" w:rsidP="00166F76">
      <w:pPr>
        <w:jc w:val="both"/>
      </w:pPr>
      <w:r w:rsidRPr="00166F76">
        <w:rPr>
          <w:i/>
        </w:rPr>
        <w:t>Este enfoque multidimensional asegura que la formación no solo sea técnica, sino también ética, crítica y socialmente consciente. Así, los egresados están preparados para enfrentar los desafíos del mundo real con una visión plural, adaptativa y comprometida con el bien común.</w:t>
      </w:r>
      <w:r w:rsidR="00BD0908">
        <w:rPr>
          <w:iCs/>
        </w:rPr>
        <w:br w:type="page"/>
      </w:r>
    </w:p>
    <w:p w14:paraId="2E26EE56"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Pertinencia de la Carrera</w:t>
      </w:r>
    </w:p>
    <w:p w14:paraId="269219AF"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Respuesta a las Necesidades Nacionales (Max. 500 palabras)</w:t>
      </w:r>
    </w:p>
    <w:p w14:paraId="4DF00A24"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CC1F06E"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¿De qué manera se vincula la base del conocimiento con los planes de desarrollo nacional y los sectores estratégicos?</w:t>
      </w:r>
    </w:p>
    <w:p w14:paraId="07316E47"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¿Cómo responde la carrera a los desafíos locales en términos de productividad, sostenibilidad, innovación y desarrollo social?</w:t>
      </w:r>
    </w:p>
    <w:p w14:paraId="0E6043C2" w14:textId="77777777" w:rsidR="00AE3E87" w:rsidRDefault="00AE3E87">
      <w:pPr>
        <w:spacing w:after="0"/>
        <w:jc w:val="both"/>
        <w:rPr>
          <w:sz w:val="16"/>
          <w:szCs w:val="16"/>
        </w:rPr>
      </w:pPr>
    </w:p>
    <w:p w14:paraId="1E14122A" w14:textId="707D5B59" w:rsidR="00F407BB" w:rsidRDefault="00000000" w:rsidP="00F407BB">
      <w:pPr>
        <w:spacing w:after="0"/>
        <w:jc w:val="both"/>
        <w:rPr>
          <w:b/>
          <w:color w:val="283583"/>
          <w:sz w:val="16"/>
          <w:szCs w:val="16"/>
          <w:u w:val="single"/>
        </w:rPr>
      </w:pPr>
      <w:r>
        <w:rPr>
          <w:sz w:val="16"/>
          <w:szCs w:val="16"/>
        </w:rPr>
        <w:t xml:space="preserve">Para elaborar esta sección, puede basarse en planes nacionales (Plan de Desarrollo para el Nuevo Ecuador) y/o informes empresariales u otros documentos que considere pertinente. Además, incluya consultas con actores clave (como empleadores, redes profesionales y comités consultivos) encuestas y/o grupos focales de seguimiento a graduado, encuestas de tutores de prácticas empresariales y resultados de acreditaciones internacionales. Resalte ejemplos concretos de cómo la carrera aborda los desafíos contemporáneos desde la </w:t>
      </w:r>
      <w:r>
        <w:rPr>
          <w:sz w:val="16"/>
          <w:szCs w:val="16"/>
          <w:u w:val="single"/>
        </w:rPr>
        <w:t>base de la profesión</w:t>
      </w:r>
      <w:r>
        <w:rPr>
          <w:sz w:val="16"/>
          <w:szCs w:val="16"/>
        </w:rPr>
        <w:t xml:space="preserve"> y contribuye al desarrollo económico y social del país.</w:t>
      </w:r>
    </w:p>
    <w:p w14:paraId="0309A0F0" w14:textId="29B140EA"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1C57B574" w14:textId="77777777" w:rsidR="00F407BB" w:rsidRDefault="00F407BB" w:rsidP="005451C6">
      <w:pPr>
        <w:jc w:val="both"/>
        <w:rPr>
          <w:i/>
        </w:rPr>
      </w:pPr>
    </w:p>
    <w:p w14:paraId="3BE602D5" w14:textId="5DA25D85" w:rsidR="00166F76" w:rsidRPr="00CD41B3" w:rsidRDefault="00166F76" w:rsidP="00166F76">
      <w:pPr>
        <w:jc w:val="both"/>
        <w:rPr>
          <w:i/>
        </w:rPr>
      </w:pPr>
      <w:r w:rsidRPr="00166F76">
        <w:rPr>
          <w:i/>
        </w:rPr>
        <w:t xml:space="preserve">La carrera de Ciencia de Datos e Inteligencia Artificial responde directamente a los lineamientos establecidos en el Plan de Desarrollo para el Nuevo Ecuador 2021–2025, particularmente en la Política 2.4, que propone fortalecer el </w:t>
      </w:r>
      <w:r w:rsidRPr="00CD41B3">
        <w:rPr>
          <w:i/>
        </w:rPr>
        <w:t xml:space="preserve">sistema de educación superior mediante la diversificación de la oferta académica, la incorporación de nuevas carreras y la expansión de modalidades que favorezcan la innovación, la sostenibilidad y el desarrollo tecnológico del país </w:t>
      </w:r>
      <w:sdt>
        <w:sdtPr>
          <w:rPr>
            <w:i/>
          </w:rPr>
          <w:id w:val="1743366774"/>
          <w:citation/>
        </w:sdtPr>
        <w:sdtContent>
          <w:r w:rsidRPr="00CD41B3">
            <w:rPr>
              <w:i/>
            </w:rPr>
            <w:fldChar w:fldCharType="begin"/>
          </w:r>
          <w:r w:rsidRPr="00CD41B3">
            <w:rPr>
              <w:i/>
            </w:rPr>
            <w:instrText xml:space="preserve">CITATION Sec24 \l 12298 </w:instrText>
          </w:r>
          <w:r w:rsidRPr="00CD41B3">
            <w:rPr>
              <w:i/>
            </w:rPr>
            <w:fldChar w:fldCharType="separate"/>
          </w:r>
          <w:r w:rsidR="00595835">
            <w:rPr>
              <w:noProof/>
            </w:rPr>
            <w:t>(Secretaría Nacional de Planificación, 2024)</w:t>
          </w:r>
          <w:r w:rsidRPr="00CD41B3">
            <w:rPr>
              <w:i/>
            </w:rPr>
            <w:fldChar w:fldCharType="end"/>
          </w:r>
        </w:sdtContent>
      </w:sdt>
      <w:r w:rsidRPr="00CD41B3">
        <w:rPr>
          <w:i/>
        </w:rPr>
        <w:t xml:space="preserve">. La carrera se inscribe dentro de las prioridades nacionales al formar </w:t>
      </w:r>
      <w:r w:rsidR="00024155" w:rsidRPr="00CD41B3">
        <w:rPr>
          <w:i/>
        </w:rPr>
        <w:t>profesionales</w:t>
      </w:r>
      <w:r w:rsidRPr="00CD41B3">
        <w:rPr>
          <w:i/>
        </w:rPr>
        <w:t xml:space="preserve"> altamente capacitado en áreas STEM, con competencias para impulsar la transformación productiva e institucional basada en el uso intensivo de datos y tecnologías</w:t>
      </w:r>
      <w:ins w:id="2" w:author="Allan Roberto Avendano Sudario" w:date="2025-05-15T10:43:00Z" w16du:dateUtc="2025-05-15T15:43:00Z">
        <w:r w:rsidR="00E52B2E" w:rsidRPr="00CD41B3">
          <w:rPr>
            <w:i/>
            <w:rPrChange w:id="3" w:author="Allan Roberto Avendano Sudario" w:date="2025-05-18T08:12:00Z" w16du:dateUtc="2025-05-18T13:12:00Z">
              <w:rPr>
                <w:i/>
                <w:u w:val="single"/>
              </w:rPr>
            </w:rPrChange>
          </w:rPr>
          <w:t xml:space="preserve"> que implementen algoritmos</w:t>
        </w:r>
      </w:ins>
      <w:r w:rsidRPr="00CD41B3">
        <w:rPr>
          <w:i/>
        </w:rPr>
        <w:t xml:space="preserve"> inteligentes.</w:t>
      </w:r>
    </w:p>
    <w:p w14:paraId="73C2635C" w14:textId="79CE71E6" w:rsidR="00166F76" w:rsidRPr="00CD41B3" w:rsidRDefault="00166F76" w:rsidP="00660590">
      <w:pPr>
        <w:jc w:val="both"/>
        <w:rPr>
          <w:ins w:id="4" w:author="Allan Roberto Avendano Sudario" w:date="2025-05-15T10:50:00Z" w16du:dateUtc="2025-05-15T15:50:00Z"/>
          <w:i/>
        </w:rPr>
      </w:pPr>
      <w:r w:rsidRPr="00CD41B3">
        <w:rPr>
          <w:i/>
        </w:rPr>
        <w:t>Desde una perspectiva sectorial, la carrera se alinea con las prioridades de desarrollo del sistema productivo nacional, como lo muestran las consultas realizadas al comité consultivo de la carrera</w:t>
      </w:r>
      <w:r w:rsidR="006E5F82" w:rsidRPr="00CD41B3">
        <w:rPr>
          <w:i/>
        </w:rPr>
        <w:t xml:space="preserve"> </w:t>
      </w:r>
      <w:r w:rsidR="00D9734B" w:rsidRPr="00CD41B3">
        <w:rPr>
          <w:i/>
        </w:rPr>
        <w:t>y entrevistas</w:t>
      </w:r>
      <w:r w:rsidRPr="00CD41B3">
        <w:rPr>
          <w:i/>
        </w:rPr>
        <w:t xml:space="preserve"> a empleadore</w:t>
      </w:r>
      <w:r w:rsidR="006E5F82" w:rsidRPr="00CD41B3">
        <w:rPr>
          <w:i/>
        </w:rPr>
        <w:t>s</w:t>
      </w:r>
      <w:r w:rsidRPr="00CD41B3">
        <w:rPr>
          <w:i/>
        </w:rPr>
        <w:t xml:space="preserve">. </w:t>
      </w:r>
      <w:r w:rsidR="00660590" w:rsidRPr="00CD41B3">
        <w:rPr>
          <w:i/>
        </w:rPr>
        <w:t>La principal demanda identificada es de</w:t>
      </w:r>
      <w:r w:rsidRPr="00CD41B3">
        <w:rPr>
          <w:i/>
        </w:rPr>
        <w:t xml:space="preserve"> profesionales con capacidad para analizar información compleja, formular soluciones tecnológicas orientadas a problemáticas locales (como salud, agricultura, logística, educación, seguridad y sostenibilidad), y articularse en equipos multidisciplinarios con enfoque ético y socialmente responsable.</w:t>
      </w:r>
    </w:p>
    <w:p w14:paraId="1635EA22" w14:textId="61AD9321" w:rsidR="003541E0" w:rsidRDefault="003541E0" w:rsidP="00166F76">
      <w:pPr>
        <w:jc w:val="both"/>
        <w:rPr>
          <w:i/>
          <w:iCs/>
        </w:rPr>
      </w:pPr>
      <w:r w:rsidRPr="00CD41B3">
        <w:rPr>
          <w:i/>
          <w:iCs/>
        </w:rPr>
        <w:t xml:space="preserve">Los actores consultados también destacaron la importancia de formar profesionales con habilidades de comunicación, pensamiento crítico, liderazgo, y capacidad para traducir hallazgos técnicos en propuestas comprensibles y viables para la toma de decisiones, especialmente en contextos multiculturales y con limitaciones estructurales. Estos elementos han sido incorporados en el diseño curricular a través de los proyectos de cursos profesionalizantes, retos interdisciplinarios y prácticas preprofesionales vinculadas con la Agenda Digital 2025 </w:t>
      </w:r>
      <w:sdt>
        <w:sdtPr>
          <w:rPr>
            <w:i/>
          </w:rPr>
          <w:id w:val="-134869338"/>
          <w:citation/>
        </w:sdtPr>
        <w:sdtContent>
          <w:r w:rsidRPr="00CD41B3">
            <w:rPr>
              <w:i/>
            </w:rPr>
            <w:fldChar w:fldCharType="begin"/>
          </w:r>
          <w:r w:rsidRPr="00CD41B3">
            <w:rPr>
              <w:i/>
            </w:rPr>
            <w:instrText xml:space="preserve"> CITATION Min \l 12298 </w:instrText>
          </w:r>
          <w:r w:rsidRPr="00CD41B3">
            <w:rPr>
              <w:i/>
            </w:rPr>
            <w:fldChar w:fldCharType="separate"/>
          </w:r>
          <w:r w:rsidR="00595835">
            <w:rPr>
              <w:noProof/>
            </w:rPr>
            <w:t>(Ministerio de Educación del Ecuador)</w:t>
          </w:r>
          <w:r w:rsidRPr="00CD41B3">
            <w:rPr>
              <w:i/>
            </w:rPr>
            <w:fldChar w:fldCharType="end"/>
          </w:r>
        </w:sdtContent>
      </w:sdt>
      <w:r w:rsidRPr="00CD41B3">
        <w:rPr>
          <w:i/>
          <w:iCs/>
        </w:rPr>
        <w:t xml:space="preserve"> y el Plan Nacional de Innovación Educativa y Transformación Digital </w:t>
      </w:r>
      <w:sdt>
        <w:sdtPr>
          <w:rPr>
            <w:i/>
          </w:rPr>
          <w:id w:val="1268588886"/>
          <w:citation/>
        </w:sdtPr>
        <w:sdtContent>
          <w:r w:rsidRPr="00CD41B3">
            <w:rPr>
              <w:i/>
            </w:rPr>
            <w:fldChar w:fldCharType="begin"/>
          </w:r>
          <w:r w:rsidRPr="00CD41B3">
            <w:rPr>
              <w:i/>
            </w:rPr>
            <w:instrText xml:space="preserve"> CITATION Min21 \l 12298 </w:instrText>
          </w:r>
          <w:r w:rsidRPr="00CD41B3">
            <w:rPr>
              <w:i/>
            </w:rPr>
            <w:fldChar w:fldCharType="separate"/>
          </w:r>
          <w:r w:rsidR="00595835">
            <w:rPr>
              <w:noProof/>
            </w:rPr>
            <w:t>(Ministerio de Telecomunicaciones y de la Sociedad de la Información, 2021)</w:t>
          </w:r>
          <w:r w:rsidRPr="00CD41B3">
            <w:rPr>
              <w:i/>
            </w:rPr>
            <w:fldChar w:fldCharType="end"/>
          </w:r>
        </w:sdtContent>
      </w:sdt>
      <w:r w:rsidRPr="00CD41B3">
        <w:rPr>
          <w:i/>
          <w:iCs/>
        </w:rPr>
        <w:t>.</w:t>
      </w:r>
      <w:r w:rsidR="00296C82">
        <w:rPr>
          <w:i/>
          <w:iCs/>
        </w:rPr>
        <w:t xml:space="preserve"> </w:t>
      </w:r>
    </w:p>
    <w:p w14:paraId="76C31CF3" w14:textId="77777777" w:rsidR="00296C82" w:rsidRPr="00CD41B3" w:rsidDel="003541E0" w:rsidRDefault="00296C82" w:rsidP="003541E0">
      <w:pPr>
        <w:jc w:val="both"/>
        <w:rPr>
          <w:del w:id="5" w:author="Allan Roberto Avendano Sudario" w:date="2025-05-15T10:50:00Z" w16du:dateUtc="2025-05-15T15:50:00Z"/>
          <w:i/>
        </w:rPr>
      </w:pPr>
    </w:p>
    <w:p w14:paraId="16C22129" w14:textId="11AA6875" w:rsidR="003541E0" w:rsidRPr="00CD41B3" w:rsidDel="003541E0" w:rsidRDefault="003541E0" w:rsidP="00660590">
      <w:pPr>
        <w:jc w:val="both"/>
        <w:rPr>
          <w:del w:id="6" w:author="Allan Roberto Avendano Sudario" w:date="2025-05-15T10:50:00Z" w16du:dateUtc="2025-05-15T15:50:00Z"/>
          <w:i/>
        </w:rPr>
      </w:pPr>
    </w:p>
    <w:p w14:paraId="2F057E7A" w14:textId="201A5A79" w:rsidR="00166F76" w:rsidRPr="00CD41B3" w:rsidRDefault="00166F76" w:rsidP="00166F76">
      <w:pPr>
        <w:jc w:val="both"/>
        <w:rPr>
          <w:i/>
        </w:rPr>
      </w:pPr>
      <w:r w:rsidRPr="00CD41B3">
        <w:rPr>
          <w:i/>
        </w:rPr>
        <w:t xml:space="preserve">Asimismo, el currículo responde a la creciente demanda de competencias en infraestructura digital, </w:t>
      </w:r>
      <w:r w:rsidR="007B3928" w:rsidRPr="00CD41B3">
        <w:rPr>
          <w:i/>
        </w:rPr>
        <w:t>análisis de grandes volúmenes de datos</w:t>
      </w:r>
      <w:r w:rsidRPr="00CD41B3">
        <w:rPr>
          <w:i/>
        </w:rPr>
        <w:t xml:space="preserve">, ciencia de datos aplicada, inteligencia artificial explicable y automatización inteligente. Estas competencias son claves para dinamizar sectores estratégicos como el energético, agroindustrial, financiero, logístico y de servicios gubernamentales. En particular, se ha identificado que los profesionales en esta área pueden aportar significativamente </w:t>
      </w:r>
      <w:r w:rsidR="00334494" w:rsidRPr="00CD41B3">
        <w:rPr>
          <w:i/>
        </w:rPr>
        <w:t>en la</w:t>
      </w:r>
      <w:r w:rsidRPr="00CD41B3">
        <w:rPr>
          <w:i/>
        </w:rPr>
        <w:t xml:space="preserve"> optimiza</w:t>
      </w:r>
      <w:r w:rsidR="00334494" w:rsidRPr="00CD41B3">
        <w:rPr>
          <w:i/>
        </w:rPr>
        <w:t>ción de</w:t>
      </w:r>
      <w:r w:rsidRPr="00CD41B3">
        <w:rPr>
          <w:i/>
        </w:rPr>
        <w:t xml:space="preserve"> procesos </w:t>
      </w:r>
      <w:r w:rsidR="00334494" w:rsidRPr="00CD41B3">
        <w:rPr>
          <w:i/>
        </w:rPr>
        <w:t>para la</w:t>
      </w:r>
      <w:r w:rsidRPr="00CD41B3">
        <w:rPr>
          <w:i/>
        </w:rPr>
        <w:t xml:space="preserve"> toma de decisiones en sectores públicos y privados, mediante </w:t>
      </w:r>
      <w:r w:rsidR="00334494" w:rsidRPr="00CD41B3">
        <w:rPr>
          <w:i/>
        </w:rPr>
        <w:t xml:space="preserve">la </w:t>
      </w:r>
      <w:r w:rsidR="00FE5555" w:rsidRPr="00CD41B3">
        <w:rPr>
          <w:i/>
        </w:rPr>
        <w:t xml:space="preserve">aplicación de </w:t>
      </w:r>
      <w:r w:rsidR="00B9354B" w:rsidRPr="00CD41B3">
        <w:rPr>
          <w:i/>
        </w:rPr>
        <w:t>marco</w:t>
      </w:r>
      <w:r w:rsidR="00FE5555" w:rsidRPr="00CD41B3">
        <w:rPr>
          <w:i/>
        </w:rPr>
        <w:t>s</w:t>
      </w:r>
      <w:r w:rsidR="00B9354B" w:rsidRPr="00CD41B3">
        <w:rPr>
          <w:i/>
        </w:rPr>
        <w:t xml:space="preserve"> </w:t>
      </w:r>
      <w:r w:rsidR="00334494" w:rsidRPr="00CD41B3">
        <w:rPr>
          <w:i/>
        </w:rPr>
        <w:t xml:space="preserve">legales y </w:t>
      </w:r>
      <w:r w:rsidR="00B9354B" w:rsidRPr="00CD41B3">
        <w:rPr>
          <w:i/>
        </w:rPr>
        <w:t>regulatorio</w:t>
      </w:r>
      <w:r w:rsidR="00FE5555" w:rsidRPr="00CD41B3">
        <w:rPr>
          <w:i/>
        </w:rPr>
        <w:t>s</w:t>
      </w:r>
      <w:r w:rsidR="00B9354B" w:rsidRPr="00CD41B3">
        <w:rPr>
          <w:i/>
        </w:rPr>
        <w:t xml:space="preserve">, </w:t>
      </w:r>
      <w:r w:rsidR="00334494" w:rsidRPr="00CD41B3">
        <w:rPr>
          <w:i/>
        </w:rPr>
        <w:t xml:space="preserve">la </w:t>
      </w:r>
      <w:r w:rsidR="009D36BE" w:rsidRPr="00CD41B3">
        <w:rPr>
          <w:i/>
        </w:rPr>
        <w:t xml:space="preserve">implementación de </w:t>
      </w:r>
      <w:r w:rsidRPr="00CD41B3">
        <w:rPr>
          <w:i/>
        </w:rPr>
        <w:t xml:space="preserve">modelos predictivos, </w:t>
      </w:r>
      <w:r w:rsidR="00334494" w:rsidRPr="00CD41B3">
        <w:rPr>
          <w:i/>
        </w:rPr>
        <w:t xml:space="preserve">la </w:t>
      </w:r>
      <w:r w:rsidR="004A71D8" w:rsidRPr="00CD41B3">
        <w:rPr>
          <w:i/>
        </w:rPr>
        <w:t>aplicación</w:t>
      </w:r>
      <w:r w:rsidR="009D36BE" w:rsidRPr="00CD41B3">
        <w:rPr>
          <w:i/>
        </w:rPr>
        <w:t xml:space="preserve"> de </w:t>
      </w:r>
      <w:r w:rsidRPr="00CD41B3">
        <w:rPr>
          <w:i/>
        </w:rPr>
        <w:t>analítica avanzada</w:t>
      </w:r>
      <w:r w:rsidR="00334494" w:rsidRPr="00CD41B3">
        <w:rPr>
          <w:i/>
        </w:rPr>
        <w:t xml:space="preserve"> y</w:t>
      </w:r>
      <w:r w:rsidRPr="00CD41B3">
        <w:rPr>
          <w:i/>
        </w:rPr>
        <w:t xml:space="preserve"> </w:t>
      </w:r>
      <w:r w:rsidR="00334494" w:rsidRPr="00CD41B3">
        <w:rPr>
          <w:i/>
        </w:rPr>
        <w:t xml:space="preserve">el </w:t>
      </w:r>
      <w:r w:rsidR="004A71D8" w:rsidRPr="00CD41B3">
        <w:rPr>
          <w:i/>
        </w:rPr>
        <w:t>desarrollo de</w:t>
      </w:r>
      <w:r w:rsidR="009D36BE" w:rsidRPr="00CD41B3">
        <w:rPr>
          <w:i/>
        </w:rPr>
        <w:t xml:space="preserve"> </w:t>
      </w:r>
      <w:r w:rsidRPr="00CD41B3">
        <w:rPr>
          <w:i/>
        </w:rPr>
        <w:t xml:space="preserve">algoritmos de recomendación </w:t>
      </w:r>
      <w:r w:rsidR="004A71D8" w:rsidRPr="00CD41B3">
        <w:rPr>
          <w:i/>
        </w:rPr>
        <w:t xml:space="preserve">y </w:t>
      </w:r>
      <w:r w:rsidRPr="00CD41B3">
        <w:rPr>
          <w:i/>
        </w:rPr>
        <w:t>sistemas autónomos.</w:t>
      </w:r>
    </w:p>
    <w:p w14:paraId="7ED9A011" w14:textId="2C0C169C" w:rsidR="00B55699" w:rsidRDefault="00166F76" w:rsidP="00166F76">
      <w:pPr>
        <w:jc w:val="both"/>
        <w:rPr>
          <w:i/>
        </w:rPr>
      </w:pPr>
      <w:r w:rsidRPr="00CD41B3">
        <w:rPr>
          <w:i/>
        </w:rPr>
        <w:t xml:space="preserve">De este modo, la carrera no solo responde a los desafíos contemporáneos del país en términos de productividad e innovación, sino que también contribuye activamente al desarrollo social y a la equidad </w:t>
      </w:r>
      <w:r w:rsidRPr="00CD41B3">
        <w:rPr>
          <w:i/>
        </w:rPr>
        <w:lastRenderedPageBreak/>
        <w:t>territorial, al formar profesionales capaces de generar soluciones tecnológicas pertinentes, éticas y sostenibles que mejoren la calidad de</w:t>
      </w:r>
      <w:r w:rsidRPr="00166F76">
        <w:rPr>
          <w:i/>
        </w:rPr>
        <w:t xml:space="preserve"> vida de los ciudadanos y promuevan un desarrollo más inclusivo.</w:t>
      </w:r>
      <w:r w:rsidR="001E4DF1" w:rsidRPr="001E4DF1">
        <w:rPr>
          <w:i/>
        </w:rPr>
        <w:t xml:space="preserve"> </w:t>
      </w:r>
    </w:p>
    <w:p w14:paraId="50AD5D37" w14:textId="7F6CB14E" w:rsidR="001B0279" w:rsidRDefault="00CF0ADB" w:rsidP="00CF0ADB">
      <w:pPr>
        <w:jc w:val="both"/>
        <w:rPr>
          <w:i/>
        </w:rPr>
      </w:pPr>
      <w:r>
        <w:rPr>
          <w:i/>
        </w:rPr>
        <w:t xml:space="preserve"> </w:t>
      </w:r>
    </w:p>
    <w:p w14:paraId="54D6E355" w14:textId="77777777" w:rsidR="00CF0ADB" w:rsidRDefault="00CF0ADB" w:rsidP="00CF0ADB">
      <w:pPr>
        <w:jc w:val="both"/>
        <w:rPr>
          <w:i/>
        </w:rPr>
      </w:pPr>
    </w:p>
    <w:p w14:paraId="73C1798E" w14:textId="07B2277F" w:rsidR="005451C6" w:rsidRDefault="005451C6" w:rsidP="005451C6">
      <w:pPr>
        <w:jc w:val="both"/>
        <w:rPr>
          <w:i/>
        </w:rPr>
      </w:pPr>
      <w:r>
        <w:rPr>
          <w:i/>
        </w:rPr>
        <w:br w:type="page"/>
      </w:r>
    </w:p>
    <w:p w14:paraId="2C93DD5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Respuesta a Necesidades Globales (Max. 300 palabras)</w:t>
      </w:r>
    </w:p>
    <w:p w14:paraId="3F9F6F81" w14:textId="77777777" w:rsidR="00AE3E87" w:rsidRDefault="00000000">
      <w:pPr>
        <w:spacing w:after="0"/>
        <w:jc w:val="both"/>
        <w:rPr>
          <w:sz w:val="16"/>
          <w:szCs w:val="16"/>
        </w:rPr>
      </w:pPr>
      <w:r>
        <w:rPr>
          <w:sz w:val="16"/>
          <w:szCs w:val="16"/>
        </w:rPr>
        <w:t>En esta sección, se espera que responda a las preguntas:</w:t>
      </w:r>
    </w:p>
    <w:p w14:paraId="62858F56"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¿Cómo se alinea la carrera con los Objetivos de Desarrollo Sostenible (ODS) relevantes para la disciplina?</w:t>
      </w:r>
    </w:p>
    <w:p w14:paraId="38D8D087"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¿Qué desafíos globales aborda la carrera que también tienen impacto local?</w:t>
      </w:r>
    </w:p>
    <w:p w14:paraId="70C48F4D" w14:textId="77777777" w:rsidR="00AE3E87" w:rsidRDefault="00000000">
      <w:pPr>
        <w:spacing w:after="0"/>
        <w:jc w:val="both"/>
        <w:rPr>
          <w:sz w:val="16"/>
          <w:szCs w:val="16"/>
        </w:rPr>
      </w:pPr>
      <w:r>
        <w:rPr>
          <w:sz w:val="16"/>
          <w:szCs w:val="16"/>
        </w:rPr>
        <w:t xml:space="preserve">Describiendo cómo la carrera se relaciona con necesidades globales relevantes, con énfasis en los Objetivos de Desarrollo Sostenible (ODS) y/u otros desafíos globales con impacto local. </w:t>
      </w:r>
    </w:p>
    <w:p w14:paraId="3FBA6905" w14:textId="77777777" w:rsidR="00AE3E87" w:rsidRDefault="00AE3E87">
      <w:pPr>
        <w:spacing w:after="0"/>
        <w:jc w:val="both"/>
        <w:rPr>
          <w:sz w:val="16"/>
          <w:szCs w:val="16"/>
        </w:rPr>
      </w:pPr>
    </w:p>
    <w:p w14:paraId="6D5BBBF5" w14:textId="5BDB5C86" w:rsidR="00F407BB" w:rsidRDefault="00000000" w:rsidP="00F407BB">
      <w:pPr>
        <w:spacing w:after="0"/>
        <w:jc w:val="both"/>
        <w:rPr>
          <w:b/>
          <w:color w:val="283583"/>
          <w:sz w:val="16"/>
          <w:szCs w:val="16"/>
          <w:u w:val="single"/>
        </w:rPr>
      </w:pPr>
      <w:r>
        <w:rPr>
          <w:sz w:val="16"/>
          <w:szCs w:val="16"/>
        </w:rPr>
        <w:t>Para ello, puede basarse en documentos como la Agenda 2030 de Naciones Unidas, informes nacionales sobre los ODS, el Plan Estratégico Institucional -ESPOL, artículos científicos de necesidades locales, u otros documentos que el profesorado considere pertinente.</w:t>
      </w:r>
    </w:p>
    <w:p w14:paraId="7346895B" w14:textId="20000734"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6F2A2B2A" w14:textId="77777777" w:rsidR="00F407BB" w:rsidRDefault="00F407BB" w:rsidP="00232E23">
      <w:pPr>
        <w:jc w:val="both"/>
        <w:rPr>
          <w:b/>
          <w:bCs/>
          <w:iCs/>
          <w:u w:val="single"/>
        </w:rPr>
      </w:pPr>
    </w:p>
    <w:p w14:paraId="37D41208" w14:textId="18287821" w:rsidR="009F1EC5" w:rsidRDefault="009F1EC5" w:rsidP="009F1EC5">
      <w:pPr>
        <w:jc w:val="both"/>
        <w:rPr>
          <w:ins w:id="7" w:author="Allan Roberto Avendano Sudario" w:date="2025-05-17T18:02:00Z" w16du:dateUtc="2025-05-17T23:02:00Z"/>
          <w:i/>
        </w:rPr>
      </w:pPr>
      <w:r w:rsidRPr="009F1EC5">
        <w:rPr>
          <w:i/>
        </w:rPr>
        <w:t xml:space="preserve">La carrera de Ciencia de Datos e Inteligencia </w:t>
      </w:r>
      <w:r w:rsidR="0096084B" w:rsidRPr="009F1EC5">
        <w:rPr>
          <w:i/>
        </w:rPr>
        <w:t>Artificial</w:t>
      </w:r>
      <w:r w:rsidR="00CB747E">
        <w:rPr>
          <w:i/>
        </w:rPr>
        <w:t>,</w:t>
      </w:r>
      <w:r w:rsidR="00CB747E" w:rsidRPr="009F1EC5">
        <w:rPr>
          <w:i/>
        </w:rPr>
        <w:t xml:space="preserve"> en</w:t>
      </w:r>
      <w:r w:rsidR="002A2772" w:rsidRPr="009F1EC5">
        <w:rPr>
          <w:i/>
        </w:rPr>
        <w:t xml:space="preserve"> concordancia con el Plan Estratégico Institucional de ESPOL</w:t>
      </w:r>
      <w:r w:rsidR="002A2772">
        <w:rPr>
          <w:i/>
        </w:rPr>
        <w:t xml:space="preserve"> </w:t>
      </w:r>
      <w:sdt>
        <w:sdtPr>
          <w:rPr>
            <w:i/>
          </w:rPr>
          <w:id w:val="-2136400188"/>
          <w:citation/>
        </w:sdtPr>
        <w:sdtContent>
          <w:r w:rsidR="002A2772">
            <w:rPr>
              <w:i/>
            </w:rPr>
            <w:fldChar w:fldCharType="begin"/>
          </w:r>
          <w:r w:rsidR="002A2772">
            <w:rPr>
              <w:i/>
            </w:rPr>
            <w:instrText xml:space="preserve">CITATION Est \l 12298 </w:instrText>
          </w:r>
          <w:r w:rsidR="002A2772">
            <w:rPr>
              <w:i/>
            </w:rPr>
            <w:fldChar w:fldCharType="separate"/>
          </w:r>
          <w:r w:rsidR="00595835">
            <w:rPr>
              <w:noProof/>
            </w:rPr>
            <w:t>(Estrategia y Gestión CIA. LTDA. y Gerencia de Planificación Estratégica, 2024)</w:t>
          </w:r>
          <w:r w:rsidR="002A2772">
            <w:rPr>
              <w:i/>
            </w:rPr>
            <w:fldChar w:fldCharType="end"/>
          </w:r>
        </w:sdtContent>
      </w:sdt>
      <w:r w:rsidR="002A2772">
        <w:rPr>
          <w:i/>
        </w:rPr>
        <w:t xml:space="preserve">  y </w:t>
      </w:r>
      <w:r w:rsidRPr="009F1EC5">
        <w:rPr>
          <w:i/>
        </w:rPr>
        <w:t>con los Objetivos de Desarrollo Sostenible (ODS) de la Agenda 2030 de las Naciones Unidas</w:t>
      </w:r>
      <w:r>
        <w:rPr>
          <w:i/>
        </w:rPr>
        <w:t xml:space="preserve"> </w:t>
      </w:r>
      <w:sdt>
        <w:sdtPr>
          <w:rPr>
            <w:i/>
          </w:rPr>
          <w:id w:val="-980995063"/>
          <w:citation/>
        </w:sdtPr>
        <w:sdtContent>
          <w:r>
            <w:rPr>
              <w:i/>
            </w:rPr>
            <w:fldChar w:fldCharType="begin"/>
          </w:r>
          <w:r>
            <w:rPr>
              <w:i/>
            </w:rPr>
            <w:instrText xml:space="preserve"> CITATION Nac24 \l 12298 </w:instrText>
          </w:r>
          <w:r>
            <w:rPr>
              <w:i/>
            </w:rPr>
            <w:fldChar w:fldCharType="separate"/>
          </w:r>
          <w:r w:rsidR="00595835">
            <w:rPr>
              <w:noProof/>
            </w:rPr>
            <w:t>(ONU, 2024)</w:t>
          </w:r>
          <w:r>
            <w:rPr>
              <w:i/>
            </w:rPr>
            <w:fldChar w:fldCharType="end"/>
          </w:r>
        </w:sdtContent>
      </w:sdt>
      <w:r w:rsidR="00CB747E">
        <w:rPr>
          <w:i/>
        </w:rPr>
        <w:t xml:space="preserve">, </w:t>
      </w:r>
      <w:r w:rsidRPr="009F1EC5">
        <w:rPr>
          <w:i/>
        </w:rPr>
        <w:t>forma</w:t>
      </w:r>
      <w:ins w:id="8" w:author="Allan Roberto Avendano Sudario" w:date="2025-05-15T13:05:00Z" w16du:dateUtc="2025-05-15T18:05:00Z">
        <w:r w:rsidR="0096084B">
          <w:rPr>
            <w:i/>
          </w:rPr>
          <w:t xml:space="preserve"> </w:t>
        </w:r>
      </w:ins>
      <w:r w:rsidRPr="009F1EC5">
        <w:rPr>
          <w:i/>
        </w:rPr>
        <w:t xml:space="preserve">profesionales capaces de aplicar algoritmos inteligentes y análisis de datos a problemáticas complejas de escala global, pero con impactos concretos en contextos locales. </w:t>
      </w:r>
      <w:del w:id="9" w:author="Allan Roberto Avendano Sudario" w:date="2025-05-17T18:02:00Z" w16du:dateUtc="2025-05-17T23:02:00Z">
        <w:r w:rsidRPr="006C706D" w:rsidDel="00A7683E">
          <w:rPr>
            <w:i/>
            <w:strike/>
            <w:rPrChange w:id="10" w:author="Allan Roberto Avendano Sudario" w:date="2025-05-17T18:01:00Z" w16du:dateUtc="2025-05-17T23:01:00Z">
              <w:rPr>
                <w:i/>
              </w:rPr>
            </w:rPrChange>
          </w:rPr>
          <w:delText>Esta vinculación se refleja en la capacidad de los egresados para generar conocimiento a partir de datos, optimizar procesos y diseñar soluciones innovadoras con impacto social, económico y ambiental.</w:delText>
        </w:r>
      </w:del>
    </w:p>
    <w:p w14:paraId="4FF97E3F" w14:textId="255C29EA" w:rsidR="001F7B0D" w:rsidRDefault="009F1EC5" w:rsidP="009F1EC5">
      <w:pPr>
        <w:jc w:val="both"/>
        <w:rPr>
          <w:i/>
        </w:rPr>
      </w:pPr>
      <w:r w:rsidRPr="00CD41B3">
        <w:rPr>
          <w:i/>
        </w:rPr>
        <w:t xml:space="preserve">En particular, la carrera </w:t>
      </w:r>
      <w:ins w:id="11" w:author="Allan Roberto Avendano Sudario" w:date="2025-05-17T18:02:00Z" w16du:dateUtc="2025-05-17T23:02:00Z">
        <w:r w:rsidR="00A97FBD">
          <w:rPr>
            <w:i/>
          </w:rPr>
          <w:t xml:space="preserve">la carrera impulsa con el ODS 4 (Educación de Calidad) dado que a través de sus modalidades </w:t>
        </w:r>
        <w:r w:rsidR="00A97FBD" w:rsidRPr="001F7B0D">
          <w:rPr>
            <w:i/>
          </w:rPr>
          <w:t>amplía el acceso equitativo a una formación superior inclusiva</w:t>
        </w:r>
        <w:r w:rsidR="00A97FBD">
          <w:rPr>
            <w:i/>
          </w:rPr>
          <w:t xml:space="preserve">, de </w:t>
        </w:r>
        <w:r w:rsidR="00A97FBD" w:rsidRPr="001F7B0D">
          <w:rPr>
            <w:i/>
          </w:rPr>
          <w:t>diversas regiones y pertinente</w:t>
        </w:r>
        <w:r w:rsidR="00A97FBD">
          <w:rPr>
            <w:i/>
          </w:rPr>
          <w:t>.</w:t>
        </w:r>
      </w:ins>
      <w:r w:rsidR="00A97FBD" w:rsidRPr="00A97FBD">
        <w:rPr>
          <w:i/>
        </w:rPr>
        <w:t xml:space="preserve"> </w:t>
      </w:r>
      <w:r w:rsidR="00A97FBD">
        <w:rPr>
          <w:i/>
        </w:rPr>
        <w:t xml:space="preserve">De igual forma, </w:t>
      </w:r>
      <w:ins w:id="12" w:author="Allan Roberto Avendano Sudario" w:date="2025-05-17T18:00:00Z" w16du:dateUtc="2025-05-17T23:00:00Z">
        <w:r w:rsidR="00FB0CB0" w:rsidRPr="00CD41B3">
          <w:rPr>
            <w:i/>
          </w:rPr>
          <w:t xml:space="preserve">contribuye al ODS 9 (Industria, Innovación e Infraestructura) dado que </w:t>
        </w:r>
      </w:ins>
      <w:ins w:id="13" w:author="Allan Roberto Avendano Sudario" w:date="2025-05-17T18:01:00Z" w16du:dateUtc="2025-05-17T23:01:00Z">
        <w:r w:rsidR="00FB0CB0" w:rsidRPr="00CD41B3">
          <w:rPr>
            <w:i/>
          </w:rPr>
          <w:t>los profesionales de la carrera</w:t>
        </w:r>
      </w:ins>
      <w:ins w:id="14" w:author="Allan Roberto Avendano Sudario" w:date="2025-05-17T18:00:00Z" w16du:dateUtc="2025-05-17T23:00:00Z">
        <w:r w:rsidR="00FB0CB0" w:rsidRPr="00CD41B3">
          <w:rPr>
            <w:i/>
          </w:rPr>
          <w:t xml:space="preserve"> desarrollan soluciones para la </w:t>
        </w:r>
        <w:r w:rsidR="00FB0CB0" w:rsidRPr="00CD41B3">
          <w:rPr>
            <w:i/>
            <w:rPrChange w:id="15" w:author="Allan Roberto Avendano Sudario" w:date="2025-05-18T08:12:00Z" w16du:dateUtc="2025-05-18T13:12:00Z">
              <w:rPr>
                <w:i/>
                <w:u w:val="single"/>
              </w:rPr>
            </w:rPrChange>
          </w:rPr>
          <w:t xml:space="preserve">automatización de procesos, mejora la eficiencia operativa y promoción de la innovación sostenible </w:t>
        </w:r>
        <w:r w:rsidR="00FB0CB0" w:rsidRPr="00CD41B3">
          <w:rPr>
            <w:i/>
          </w:rPr>
          <w:t>en sectores estratégicos como manufactura, energía, agroindustria y servicios públicos.</w:t>
        </w:r>
      </w:ins>
      <w:ins w:id="16" w:author="Allan Roberto Avendano Sudario" w:date="2025-05-17T18:01:00Z" w16du:dateUtc="2025-05-17T23:01:00Z">
        <w:r w:rsidR="00FB0CB0" w:rsidRPr="00CD41B3">
          <w:rPr>
            <w:i/>
          </w:rPr>
          <w:t xml:space="preserve"> </w:t>
        </w:r>
      </w:ins>
      <w:del w:id="17" w:author="Allan Roberto Avendano Sudario" w:date="2025-05-17T17:59:00Z" w16du:dateUtc="2025-05-17T22:59:00Z">
        <w:r w:rsidRPr="00CD41B3" w:rsidDel="00FB0CB0">
          <w:rPr>
            <w:i/>
          </w:rPr>
          <w:delText xml:space="preserve">contribuye </w:delText>
        </w:r>
      </w:del>
      <w:del w:id="18" w:author="Allan Roberto Avendano Sudario" w:date="2025-05-17T18:00:00Z" w16du:dateUtc="2025-05-17T23:00:00Z">
        <w:r w:rsidRPr="00CD41B3" w:rsidDel="00FB0CB0">
          <w:rPr>
            <w:i/>
          </w:rPr>
          <w:delText xml:space="preserve">al ODS 9 (Industria, Innovación e Infraestructura) </w:delText>
        </w:r>
      </w:del>
      <w:del w:id="19" w:author="Allan Roberto Avendano Sudario" w:date="2025-05-17T17:49:00Z" w16du:dateUtc="2025-05-17T22:49:00Z">
        <w:r w:rsidRPr="00CD41B3" w:rsidDel="001F7B0D">
          <w:rPr>
            <w:i/>
          </w:rPr>
          <w:delText xml:space="preserve">mediante la formación de </w:delText>
        </w:r>
        <w:r w:rsidR="00C25A37" w:rsidRPr="00CD41B3" w:rsidDel="001F7B0D">
          <w:rPr>
            <w:i/>
          </w:rPr>
          <w:delText>profesionales</w:delText>
        </w:r>
        <w:r w:rsidRPr="00CD41B3" w:rsidDel="001F7B0D">
          <w:rPr>
            <w:i/>
          </w:rPr>
          <w:delText xml:space="preserve"> que lider</w:delText>
        </w:r>
        <w:r w:rsidR="00C25A37" w:rsidRPr="00CD41B3" w:rsidDel="001F7B0D">
          <w:rPr>
            <w:i/>
          </w:rPr>
          <w:delText>en los</w:delText>
        </w:r>
        <w:r w:rsidRPr="00CD41B3" w:rsidDel="001F7B0D">
          <w:rPr>
            <w:i/>
          </w:rPr>
          <w:delText xml:space="preserve"> procesos de transformación digital en sectores estratégicos como manufactura, energía, agroindustria y servicios públicos. Los</w:delText>
        </w:r>
      </w:del>
      <w:del w:id="20" w:author="Allan Roberto Avendano Sudario" w:date="2025-05-17T18:00:00Z" w16du:dateUtc="2025-05-17T23:00:00Z">
        <w:r w:rsidRPr="00CD41B3" w:rsidDel="00FB0CB0">
          <w:rPr>
            <w:i/>
          </w:rPr>
          <w:delText xml:space="preserve"> estudiantes desarrollan soluciones </w:delText>
        </w:r>
      </w:del>
      <w:del w:id="21" w:author="Allan Roberto Avendano Sudario" w:date="2025-05-17T17:55:00Z" w16du:dateUtc="2025-05-17T22:55:00Z">
        <w:r w:rsidRPr="00CD41B3" w:rsidDel="001F7B0D">
          <w:rPr>
            <w:i/>
          </w:rPr>
          <w:delText>basadas en inteligencia artificial y ciencia de datos que permiten</w:delText>
        </w:r>
      </w:del>
      <w:del w:id="22" w:author="Allan Roberto Avendano Sudario" w:date="2025-05-17T18:00:00Z" w16du:dateUtc="2025-05-17T23:00:00Z">
        <w:r w:rsidRPr="00CD41B3" w:rsidDel="00FB0CB0">
          <w:rPr>
            <w:i/>
          </w:rPr>
          <w:delText xml:space="preserve"> automatiza</w:delText>
        </w:r>
      </w:del>
      <w:del w:id="23" w:author="Allan Roberto Avendano Sudario" w:date="2025-05-17T17:55:00Z" w16du:dateUtc="2025-05-17T22:55:00Z">
        <w:r w:rsidRPr="00CD41B3" w:rsidDel="001F7B0D">
          <w:rPr>
            <w:i/>
          </w:rPr>
          <w:delText>r</w:delText>
        </w:r>
      </w:del>
      <w:del w:id="24" w:author="Allan Roberto Avendano Sudario" w:date="2025-05-17T18:00:00Z" w16du:dateUtc="2025-05-17T23:00:00Z">
        <w:r w:rsidRPr="00CD41B3" w:rsidDel="00FB0CB0">
          <w:rPr>
            <w:i/>
          </w:rPr>
          <w:delText xml:space="preserve"> procesos, mejora</w:delText>
        </w:r>
      </w:del>
      <w:del w:id="25" w:author="Allan Roberto Avendano Sudario" w:date="2025-05-17T17:55:00Z" w16du:dateUtc="2025-05-17T22:55:00Z">
        <w:r w:rsidRPr="00CD41B3" w:rsidDel="001F7B0D">
          <w:rPr>
            <w:i/>
          </w:rPr>
          <w:delText>r</w:delText>
        </w:r>
      </w:del>
      <w:del w:id="26" w:author="Allan Roberto Avendano Sudario" w:date="2025-05-17T18:00:00Z" w16du:dateUtc="2025-05-17T23:00:00Z">
        <w:r w:rsidRPr="00CD41B3" w:rsidDel="00FB0CB0">
          <w:rPr>
            <w:i/>
          </w:rPr>
          <w:delText xml:space="preserve"> la eficiencia operativa y </w:delText>
        </w:r>
      </w:del>
      <w:del w:id="27" w:author="Allan Roberto Avendano Sudario" w:date="2025-05-17T17:56:00Z" w16du:dateUtc="2025-05-17T22:56:00Z">
        <w:r w:rsidRPr="00CD41B3" w:rsidDel="001F7B0D">
          <w:rPr>
            <w:i/>
          </w:rPr>
          <w:delText xml:space="preserve">promover </w:delText>
        </w:r>
      </w:del>
      <w:del w:id="28" w:author="Allan Roberto Avendano Sudario" w:date="2025-05-17T18:00:00Z" w16du:dateUtc="2025-05-17T23:00:00Z">
        <w:r w:rsidRPr="00CD41B3" w:rsidDel="00FB0CB0">
          <w:rPr>
            <w:i/>
          </w:rPr>
          <w:delText>la innovación sostenible.</w:delText>
        </w:r>
      </w:del>
    </w:p>
    <w:p w14:paraId="30CE8240" w14:textId="77777777" w:rsidR="00A2613D" w:rsidRPr="00CD41B3" w:rsidDel="00FB0CB0" w:rsidRDefault="00A2613D" w:rsidP="009F1EC5">
      <w:pPr>
        <w:jc w:val="both"/>
        <w:rPr>
          <w:del w:id="29" w:author="Allan Roberto Avendano Sudario" w:date="2025-05-17T18:00:00Z" w16du:dateUtc="2025-05-17T23:00:00Z"/>
          <w:i/>
        </w:rPr>
      </w:pPr>
    </w:p>
    <w:p w14:paraId="74366554" w14:textId="24400317" w:rsidR="009F1EC5" w:rsidRPr="00CD41B3" w:rsidRDefault="009F1EC5" w:rsidP="009F1EC5">
      <w:pPr>
        <w:jc w:val="both"/>
        <w:rPr>
          <w:i/>
        </w:rPr>
      </w:pPr>
      <w:r w:rsidRPr="00CD41B3">
        <w:rPr>
          <w:i/>
        </w:rPr>
        <w:t>Asimismo, la carrera incide en el ODS 11 (Ciudades y Comunidades Sostenibles) al capacitar a profesionales para diseñar soluciones que apoyen la planificación urbana inteligente, la movilidad sostenible, la gestión eficiente de recursos hídricos y energéticos, la seguridad ciudadana y la resiliencia ante desastres.</w:t>
      </w:r>
    </w:p>
    <w:p w14:paraId="7FE1C7E6" w14:textId="51973C22" w:rsidR="009F1EC5" w:rsidRPr="00CD41B3" w:rsidRDefault="009F1EC5" w:rsidP="009F1EC5">
      <w:pPr>
        <w:jc w:val="both"/>
        <w:rPr>
          <w:i/>
        </w:rPr>
      </w:pPr>
      <w:r w:rsidRPr="00CD41B3">
        <w:rPr>
          <w:i/>
        </w:rPr>
        <w:t>Otros ODS relevantes incluyen el ODS 3 (Salud y Bienestar), mediante la aplicación de modelos predictivos para</w:t>
      </w:r>
      <w:ins w:id="30" w:author="Allan Roberto Avendano Sudario" w:date="2025-05-17T17:58:00Z" w16du:dateUtc="2025-05-17T22:58:00Z">
        <w:r w:rsidR="001F7B0D" w:rsidRPr="00CD41B3">
          <w:rPr>
            <w:i/>
          </w:rPr>
          <w:t xml:space="preserve"> el</w:t>
        </w:r>
      </w:ins>
      <w:r w:rsidRPr="00CD41B3">
        <w:rPr>
          <w:i/>
        </w:rPr>
        <w:t xml:space="preserve"> diagnóstico </w:t>
      </w:r>
      <w:r w:rsidR="00F92010" w:rsidRPr="00CD41B3">
        <w:rPr>
          <w:i/>
        </w:rPr>
        <w:t>temprano</w:t>
      </w:r>
      <w:r w:rsidRPr="00CD41B3">
        <w:rPr>
          <w:i/>
        </w:rPr>
        <w:t xml:space="preserve"> y personalización de tratamientos; y el ODS 13 (Acción por el Clima), donde se fomenta el uso de datos y simulaciones </w:t>
      </w:r>
      <w:del w:id="31" w:author="Allan Roberto Avendano Sudario" w:date="2025-05-17T17:58:00Z" w16du:dateUtc="2025-05-17T22:58:00Z">
        <w:r w:rsidRPr="00CD41B3" w:rsidDel="001F7B0D">
          <w:rPr>
            <w:i/>
          </w:rPr>
          <w:delText xml:space="preserve">para </w:delText>
        </w:r>
      </w:del>
      <w:ins w:id="32" w:author="Allan Roberto Avendano Sudario" w:date="2025-05-17T17:58:00Z" w16du:dateUtc="2025-05-17T22:58:00Z">
        <w:r w:rsidR="001F7B0D" w:rsidRPr="00CD41B3">
          <w:rPr>
            <w:i/>
            <w:rPrChange w:id="33" w:author="Allan Roberto Avendano Sudario" w:date="2025-05-18T08:12:00Z" w16du:dateUtc="2025-05-18T13:12:00Z">
              <w:rPr>
                <w:i/>
                <w:u w:val="single"/>
              </w:rPr>
            </w:rPrChange>
          </w:rPr>
          <w:t>en la</w:t>
        </w:r>
        <w:r w:rsidR="001F7B0D" w:rsidRPr="00CD41B3">
          <w:rPr>
            <w:i/>
          </w:rPr>
          <w:t xml:space="preserve"> </w:t>
        </w:r>
      </w:ins>
      <w:r w:rsidRPr="00CD41B3">
        <w:rPr>
          <w:i/>
        </w:rPr>
        <w:t>evalua</w:t>
      </w:r>
      <w:ins w:id="34" w:author="Allan Roberto Avendano Sudario" w:date="2025-05-17T17:58:00Z" w16du:dateUtc="2025-05-17T22:58:00Z">
        <w:r w:rsidR="001F7B0D" w:rsidRPr="00CD41B3">
          <w:rPr>
            <w:i/>
            <w:rPrChange w:id="35" w:author="Allan Roberto Avendano Sudario" w:date="2025-05-18T08:12:00Z" w16du:dateUtc="2025-05-18T13:12:00Z">
              <w:rPr>
                <w:i/>
                <w:u w:val="single"/>
              </w:rPr>
            </w:rPrChange>
          </w:rPr>
          <w:t>ción de</w:t>
        </w:r>
      </w:ins>
      <w:del w:id="36" w:author="Allan Roberto Avendano Sudario" w:date="2025-05-17T17:58:00Z" w16du:dateUtc="2025-05-17T22:58:00Z">
        <w:r w:rsidRPr="00CD41B3" w:rsidDel="001F7B0D">
          <w:rPr>
            <w:i/>
          </w:rPr>
          <w:delText>r</w:delText>
        </w:r>
      </w:del>
      <w:r w:rsidRPr="00CD41B3">
        <w:rPr>
          <w:i/>
        </w:rPr>
        <w:t xml:space="preserve"> riesgos climáticos y apoy</w:t>
      </w:r>
      <w:ins w:id="37" w:author="Allan Roberto Avendano Sudario" w:date="2025-05-17T17:58:00Z" w16du:dateUtc="2025-05-17T22:58:00Z">
        <w:r w:rsidR="001F7B0D" w:rsidRPr="00CD41B3">
          <w:rPr>
            <w:i/>
            <w:rPrChange w:id="38" w:author="Allan Roberto Avendano Sudario" w:date="2025-05-18T08:12:00Z" w16du:dateUtc="2025-05-18T13:12:00Z">
              <w:rPr>
                <w:i/>
                <w:u w:val="single"/>
              </w:rPr>
            </w:rPrChange>
          </w:rPr>
          <w:t>o a</w:t>
        </w:r>
      </w:ins>
      <w:del w:id="39" w:author="Allan Roberto Avendano Sudario" w:date="2025-05-17T17:58:00Z" w16du:dateUtc="2025-05-17T22:58:00Z">
        <w:r w:rsidRPr="00CD41B3" w:rsidDel="001F7B0D">
          <w:rPr>
            <w:i/>
          </w:rPr>
          <w:delText>ar</w:delText>
        </w:r>
      </w:del>
      <w:r w:rsidRPr="00CD41B3">
        <w:rPr>
          <w:i/>
        </w:rPr>
        <w:t xml:space="preserve"> políticas públicas ambientales.</w:t>
      </w:r>
    </w:p>
    <w:p w14:paraId="38D2DA52" w14:textId="0250BFD3" w:rsidR="002C517F" w:rsidRPr="009F1EC5" w:rsidRDefault="002C517F" w:rsidP="009F1EC5">
      <w:pPr>
        <w:jc w:val="both"/>
        <w:rPr>
          <w:i/>
        </w:rPr>
      </w:pPr>
      <w:r w:rsidRPr="00CD41B3">
        <w:rPr>
          <w:i/>
        </w:rPr>
        <w:t>De esta forma, los egresados de la carrera</w:t>
      </w:r>
      <w:r w:rsidR="00CB747E" w:rsidRPr="00CD41B3">
        <w:rPr>
          <w:i/>
        </w:rPr>
        <w:t xml:space="preserve"> de Ciencia de Datos e Inteligencia Artificial</w:t>
      </w:r>
      <w:r w:rsidRPr="00CD41B3">
        <w:rPr>
          <w:i/>
        </w:rPr>
        <w:t xml:space="preserve"> contribuyen </w:t>
      </w:r>
      <w:r w:rsidR="002A2772" w:rsidRPr="00CD41B3">
        <w:rPr>
          <w:i/>
        </w:rPr>
        <w:t>con el desarrollo sostenible, la investigación aplicada y la innovación tecnológica con impacto social y ambiental, en el ámbito de resiliencia ambiental, salud y sostenibilidad de las</w:t>
      </w:r>
      <w:r w:rsidR="002A2772">
        <w:rPr>
          <w:i/>
        </w:rPr>
        <w:t xml:space="preserve"> ciudades y comunidades</w:t>
      </w:r>
      <w:r w:rsidRPr="002C517F">
        <w:rPr>
          <w:i/>
        </w:rPr>
        <w:t>.</w:t>
      </w:r>
    </w:p>
    <w:p w14:paraId="21ECDB84" w14:textId="33285234" w:rsidR="00232E23" w:rsidRDefault="00232E23">
      <w:pPr>
        <w:rPr>
          <w:i/>
        </w:rPr>
      </w:pPr>
      <w:r>
        <w:rPr>
          <w:i/>
        </w:rPr>
        <w:br w:type="page"/>
      </w:r>
    </w:p>
    <w:p w14:paraId="7FFF581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Contribución al Mercado Laboral (Max. 300 palabras)</w:t>
      </w:r>
    </w:p>
    <w:p w14:paraId="01E289ED" w14:textId="77777777" w:rsidR="00AE3E87" w:rsidRDefault="00000000">
      <w:pPr>
        <w:spacing w:after="0"/>
        <w:jc w:val="both"/>
        <w:rPr>
          <w:sz w:val="16"/>
          <w:szCs w:val="16"/>
        </w:rPr>
      </w:pPr>
      <w:r>
        <w:rPr>
          <w:sz w:val="16"/>
          <w:szCs w:val="16"/>
        </w:rPr>
        <w:t>En esta sección, se espera que responda a las preguntas:</w:t>
      </w:r>
    </w:p>
    <w:p w14:paraId="6AD2056A"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¿Qué competencias específicas desarrollarán los graduados para ser competitivos en el mercado laboral nacional e internacional? </w:t>
      </w:r>
    </w:p>
    <w:p w14:paraId="162695D2"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¿Cómo se diferencian de los graduados de otras universidades del país? </w:t>
      </w:r>
    </w:p>
    <w:p w14:paraId="614E4977" w14:textId="615FE8EB" w:rsidR="00F407BB" w:rsidRDefault="00000000" w:rsidP="00F407BB">
      <w:pPr>
        <w:spacing w:after="0"/>
        <w:jc w:val="both"/>
        <w:rPr>
          <w:b/>
          <w:color w:val="283583"/>
          <w:sz w:val="16"/>
          <w:szCs w:val="16"/>
          <w:u w:val="single"/>
        </w:rPr>
      </w:pPr>
      <w:r>
        <w:rPr>
          <w:sz w:val="16"/>
          <w:szCs w:val="16"/>
        </w:rPr>
        <w:t>Para ello, puede basarse en estándares e informes de asociaciones, colegios o redes profesionales locales e internacionales, así como en reportes de tendencias actuales, alineándolos con las necesidades del mercado laboral mediante reportes sectoriales, comités consultivos, informes de resultados de acreditaciones internacionales (ABET, EUR-ACE, otras) y/o estudios de seguimiento a graduados u otros documentos relevantes que consideren los profesores. Esto permitirá demostrar que el graduado de la ESPOL posee una ventaja competitiva sobre el resto.</w:t>
      </w:r>
    </w:p>
    <w:p w14:paraId="13655291" w14:textId="3FC6CDEA"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74EDAAF5" w14:textId="77777777" w:rsidR="00F407BB" w:rsidRDefault="00F407BB" w:rsidP="00020493">
      <w:pPr>
        <w:jc w:val="both"/>
        <w:rPr>
          <w:i/>
        </w:rPr>
      </w:pPr>
    </w:p>
    <w:p w14:paraId="6F3E71BB" w14:textId="73BF5337" w:rsidR="008E5F15" w:rsidRPr="008E5F15" w:rsidRDefault="008E5F15" w:rsidP="008E5F15">
      <w:pPr>
        <w:jc w:val="both"/>
        <w:rPr>
          <w:i/>
        </w:rPr>
      </w:pPr>
      <w:r w:rsidRPr="008E5F15">
        <w:rPr>
          <w:i/>
        </w:rPr>
        <w:t>Los graduados de la carrera de Ciencia de Datos e Inteligencia Artificial de la ESPOL están preparados para integrarse con alta competitividad al mercado laboral nacional e internacional, gracias a una formación orientada al desarrollo de competencias técnicas, analíticas, éticas y comunicacionales alineadas con los requerimientos actuales de la industria y los estándares internacionales.</w:t>
      </w:r>
    </w:p>
    <w:p w14:paraId="4D6E38C6" w14:textId="6832445E" w:rsidR="008E5F15" w:rsidRPr="008E5F15" w:rsidRDefault="008E5F15" w:rsidP="008E5F15">
      <w:pPr>
        <w:jc w:val="both"/>
        <w:rPr>
          <w:i/>
        </w:rPr>
      </w:pPr>
      <w:r w:rsidRPr="008E5F15">
        <w:rPr>
          <w:i/>
        </w:rPr>
        <w:t>Según los lineamientos de la acreditadora ABET para programas en ciencia de datos, los egresados deben ser capaces de aplicar teoría, técnicas y herramientas a lo largo del ciclo de vida del análisis de datos, incluyendo la adquisición, almacenamiento, análisis, interpretación y presentación de resultados</w:t>
      </w:r>
      <w:r>
        <w:rPr>
          <w:i/>
        </w:rPr>
        <w:t xml:space="preserve"> </w:t>
      </w:r>
      <w:sdt>
        <w:sdtPr>
          <w:rPr>
            <w:i/>
          </w:rPr>
          <w:id w:val="-1584530544"/>
          <w:citation/>
        </w:sdtPr>
        <w:sdtContent>
          <w:r>
            <w:rPr>
              <w:i/>
            </w:rPr>
            <w:fldChar w:fldCharType="begin"/>
          </w:r>
          <w:r>
            <w:rPr>
              <w:i/>
            </w:rPr>
            <w:instrText xml:space="preserve"> CITATION ABE25 \l 12298 </w:instrText>
          </w:r>
          <w:r>
            <w:rPr>
              <w:i/>
            </w:rPr>
            <w:fldChar w:fldCharType="separate"/>
          </w:r>
          <w:r w:rsidR="00595835">
            <w:rPr>
              <w:noProof/>
            </w:rPr>
            <w:t>(ABET, 2025)</w:t>
          </w:r>
          <w:r>
            <w:rPr>
              <w:i/>
            </w:rPr>
            <w:fldChar w:fldCharType="end"/>
          </w:r>
        </w:sdtContent>
      </w:sdt>
      <w:r w:rsidRPr="008E5F15">
        <w:rPr>
          <w:i/>
        </w:rPr>
        <w:t>. Asimismo, deben demostrar dominio en estadística, álgebra lineal, estructuras de datos, optimización y aprendizaje automático, integrando principios éticos y de gobernanza de datos (privacidad, seguridad, equidad).</w:t>
      </w:r>
    </w:p>
    <w:p w14:paraId="3C0042F4" w14:textId="36C9C20D" w:rsidR="008E5F15" w:rsidRPr="008E5F15" w:rsidRDefault="008E5F15" w:rsidP="008E5F15">
      <w:pPr>
        <w:jc w:val="both"/>
        <w:rPr>
          <w:i/>
        </w:rPr>
      </w:pPr>
      <w:r w:rsidRPr="008E5F15">
        <w:rPr>
          <w:i/>
        </w:rPr>
        <w:t>A partir de los insumos del comité consultivo y empleadores del sector productivo y tecnológico, se identificaron como competencias prioritarias: manejo avanzado de lenguajes</w:t>
      </w:r>
      <w:r w:rsidR="00F92010">
        <w:rPr>
          <w:i/>
        </w:rPr>
        <w:t xml:space="preserve"> de programación</w:t>
      </w:r>
      <w:r w:rsidR="00983C57">
        <w:rPr>
          <w:i/>
        </w:rPr>
        <w:t xml:space="preserve">, </w:t>
      </w:r>
      <w:r w:rsidRPr="008E5F15">
        <w:rPr>
          <w:i/>
        </w:rPr>
        <w:t>uso de bibliotecas especializadas, conocimiento de plataformas en la nube</w:t>
      </w:r>
      <w:r w:rsidR="00983C57">
        <w:rPr>
          <w:i/>
        </w:rPr>
        <w:t xml:space="preserve">, </w:t>
      </w:r>
      <w:r w:rsidRPr="008E5F15">
        <w:rPr>
          <w:i/>
        </w:rPr>
        <w:t>diseño de APIs y despliegue de soluciones escalables con herramientas.</w:t>
      </w:r>
    </w:p>
    <w:p w14:paraId="5E23E430" w14:textId="69609870" w:rsidR="008E5F15" w:rsidRPr="008E5F15" w:rsidRDefault="008E5F15" w:rsidP="008E5F15">
      <w:pPr>
        <w:jc w:val="both"/>
        <w:rPr>
          <w:i/>
        </w:rPr>
      </w:pPr>
      <w:r w:rsidRPr="008E5F15">
        <w:rPr>
          <w:i/>
        </w:rPr>
        <w:t>Los graduados también desarrollan habilidades de visualización de datos, comunicación efectiva, liderazgo de proyectos tecnológicos y pensamiento crítico, esenciales para interactuar con equipos multidisciplinarios y</w:t>
      </w:r>
      <w:r w:rsidR="00DA7865">
        <w:rPr>
          <w:i/>
        </w:rPr>
        <w:t xml:space="preserve"> para</w:t>
      </w:r>
      <w:r w:rsidRPr="008E5F15">
        <w:rPr>
          <w:i/>
        </w:rPr>
        <w:t xml:space="preserve"> traducir soluciones técnicas en valor estratégico para organizaciones públicas y privadas.</w:t>
      </w:r>
    </w:p>
    <w:p w14:paraId="12EBCF1E" w14:textId="52E5EE1A" w:rsidR="00246746" w:rsidRPr="00246746" w:rsidRDefault="00246746" w:rsidP="00246746">
      <w:pPr>
        <w:jc w:val="both"/>
        <w:rPr>
          <w:i/>
        </w:rPr>
      </w:pPr>
      <w:r w:rsidRPr="00246746">
        <w:rPr>
          <w:i/>
          <w:iCs/>
        </w:rPr>
        <w:t xml:space="preserve">La fortaleza de la carrera radica en el enfoque interdisciplinario y práctico del currículo </w:t>
      </w:r>
      <w:r w:rsidR="001C70B8">
        <w:rPr>
          <w:i/>
          <w:iCs/>
        </w:rPr>
        <w:t>a través</w:t>
      </w:r>
      <w:r>
        <w:rPr>
          <w:i/>
          <w:iCs/>
        </w:rPr>
        <w:t xml:space="preserve"> la integración en equipos de investigación e innovación de los diferentes centros de </w:t>
      </w:r>
      <w:r w:rsidR="000A00CB">
        <w:rPr>
          <w:i/>
          <w:iCs/>
        </w:rPr>
        <w:t xml:space="preserve">investigación de </w:t>
      </w:r>
      <w:r>
        <w:rPr>
          <w:i/>
          <w:iCs/>
        </w:rPr>
        <w:t xml:space="preserve">la ESPOL, </w:t>
      </w:r>
      <w:r w:rsidR="001C70B8">
        <w:rPr>
          <w:i/>
          <w:iCs/>
        </w:rPr>
        <w:t xml:space="preserve">lo </w:t>
      </w:r>
      <w:r w:rsidRPr="00246746">
        <w:rPr>
          <w:i/>
          <w:iCs/>
        </w:rPr>
        <w:t>que articula sólidamente las ciencias matemáticas y computacionales con desafíos reales de sectores como salud, industria, sostenibilidad y finanzas. Esto permite formar profesionales versátiles, con capacidad de innovación, resiliencia tecnológica y pensamiento ético, preparados para entornos laborales cambiantes y globalizados.</w:t>
      </w:r>
    </w:p>
    <w:p w14:paraId="09D9B464" w14:textId="77777777" w:rsidR="00246746" w:rsidRDefault="00246746" w:rsidP="00DF5130">
      <w:pPr>
        <w:jc w:val="both"/>
        <w:rPr>
          <w:i/>
        </w:rPr>
      </w:pPr>
    </w:p>
    <w:p w14:paraId="71EEF0DD" w14:textId="24BF4884" w:rsidR="0004796F" w:rsidRDefault="0004796F" w:rsidP="008E5F15">
      <w:pPr>
        <w:jc w:val="both"/>
        <w:rPr>
          <w:i/>
        </w:rPr>
      </w:pPr>
    </w:p>
    <w:p w14:paraId="761ED4B8" w14:textId="77777777" w:rsidR="00C818F0" w:rsidRDefault="00C818F0" w:rsidP="00020493">
      <w:pPr>
        <w:jc w:val="both"/>
        <w:rPr>
          <w:i/>
        </w:rPr>
      </w:pPr>
    </w:p>
    <w:p w14:paraId="3DF1F65B" w14:textId="2AAF30E7" w:rsidR="00232E23" w:rsidRDefault="00232E23" w:rsidP="00020493">
      <w:pPr>
        <w:jc w:val="both"/>
        <w:rPr>
          <w:i/>
        </w:rPr>
      </w:pPr>
      <w:r>
        <w:rPr>
          <w:i/>
        </w:rPr>
        <w:br w:type="page"/>
      </w:r>
    </w:p>
    <w:p w14:paraId="72DD7692"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Proyección Futura y Tendencias</w:t>
      </w:r>
    </w:p>
    <w:p w14:paraId="351AC097"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Alineación con Tendencias Globales (Max. 300 palabras)</w:t>
      </w:r>
    </w:p>
    <w:p w14:paraId="5E5B3CF1" w14:textId="77777777" w:rsidR="00AE3E87" w:rsidRDefault="00000000">
      <w:pPr>
        <w:spacing w:after="0"/>
        <w:jc w:val="both"/>
        <w:rPr>
          <w:sz w:val="16"/>
          <w:szCs w:val="16"/>
        </w:rPr>
      </w:pPr>
      <w:r>
        <w:rPr>
          <w:sz w:val="16"/>
          <w:szCs w:val="16"/>
        </w:rPr>
        <w:t>En esta sección, se espera que responda a la pregunta:</w:t>
      </w:r>
    </w:p>
    <w:p w14:paraId="6D3DCC74"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¿Qué tendencias emergentes surgen en la disciplina?</w:t>
      </w:r>
    </w:p>
    <w:p w14:paraId="76D97559" w14:textId="0020157C" w:rsidR="00F407BB" w:rsidRDefault="00000000" w:rsidP="00F407BB">
      <w:pPr>
        <w:spacing w:after="0"/>
        <w:jc w:val="both"/>
        <w:rPr>
          <w:b/>
          <w:color w:val="283583"/>
          <w:sz w:val="16"/>
          <w:szCs w:val="16"/>
          <w:u w:val="single"/>
        </w:rPr>
      </w:pPr>
      <w:r>
        <w:rPr>
          <w:sz w:val="16"/>
          <w:szCs w:val="16"/>
        </w:rPr>
        <w:t>Para ello, puede basarse en estándares publicados por asociaciones y redes profesionales locales e internacionales, estudios recientes sobre tendencias de la disciplina como los reportes del “</w:t>
      </w:r>
      <w:proofErr w:type="spellStart"/>
      <w:r>
        <w:rPr>
          <w:sz w:val="16"/>
          <w:szCs w:val="16"/>
        </w:rPr>
        <w:t>World</w:t>
      </w:r>
      <w:proofErr w:type="spellEnd"/>
      <w:r>
        <w:rPr>
          <w:sz w:val="16"/>
          <w:szCs w:val="16"/>
        </w:rPr>
        <w:t xml:space="preserve"> </w:t>
      </w:r>
      <w:proofErr w:type="spellStart"/>
      <w:r>
        <w:rPr>
          <w:sz w:val="16"/>
          <w:szCs w:val="16"/>
        </w:rPr>
        <w:t>Economic</w:t>
      </w:r>
      <w:proofErr w:type="spellEnd"/>
      <w:r>
        <w:rPr>
          <w:sz w:val="16"/>
          <w:szCs w:val="16"/>
        </w:rPr>
        <w:t xml:space="preserve"> </w:t>
      </w:r>
      <w:proofErr w:type="spellStart"/>
      <w:r>
        <w:rPr>
          <w:sz w:val="16"/>
          <w:szCs w:val="16"/>
        </w:rPr>
        <w:t>Forum</w:t>
      </w:r>
      <w:proofErr w:type="spellEnd"/>
      <w:r>
        <w:rPr>
          <w:sz w:val="16"/>
          <w:szCs w:val="16"/>
        </w:rPr>
        <w:t>”, análisis sectoriales, artículos científicos, y/o necesidades emergentes en el mercado, asegurando que las tendencias identificadas respalden la formación de profesionales competitivos y alineados con los avances del sector.</w:t>
      </w:r>
    </w:p>
    <w:p w14:paraId="0F77D73D" w14:textId="5CC47037"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4C37C51" w14:textId="3CC244E2" w:rsidR="00232E23" w:rsidRPr="00232E23" w:rsidRDefault="00232E23" w:rsidP="00232E23">
      <w:pPr>
        <w:jc w:val="both"/>
        <w:rPr>
          <w:b/>
          <w:bCs/>
          <w:iCs/>
          <w:u w:val="single"/>
        </w:rPr>
      </w:pPr>
    </w:p>
    <w:p w14:paraId="6154B7BD" w14:textId="48D4071E" w:rsidR="008E5F15" w:rsidRPr="008E5F15" w:rsidRDefault="008E5F15" w:rsidP="008E5F15">
      <w:pPr>
        <w:jc w:val="both"/>
        <w:rPr>
          <w:i/>
        </w:rPr>
      </w:pPr>
      <w:r w:rsidRPr="008E5F15">
        <w:rPr>
          <w:i/>
        </w:rPr>
        <w:t xml:space="preserve">La carrera de Ciencia de Datos e Inteligencia Artificial se alinea con las tendencias emergentes que configuran el futuro del trabajo y la tecnología. Según el Future </w:t>
      </w:r>
      <w:proofErr w:type="spellStart"/>
      <w:r w:rsidRPr="008E5F15">
        <w:rPr>
          <w:i/>
        </w:rPr>
        <w:t>of</w:t>
      </w:r>
      <w:proofErr w:type="spellEnd"/>
      <w:r w:rsidRPr="008E5F15">
        <w:rPr>
          <w:i/>
        </w:rPr>
        <w:t xml:space="preserve"> Jobs </w:t>
      </w:r>
      <w:proofErr w:type="spellStart"/>
      <w:r w:rsidRPr="008E5F15">
        <w:rPr>
          <w:i/>
        </w:rPr>
        <w:t>Report</w:t>
      </w:r>
      <w:proofErr w:type="spellEnd"/>
      <w:r w:rsidRPr="008E5F15">
        <w:rPr>
          <w:i/>
        </w:rPr>
        <w:t xml:space="preserve"> 2025 del </w:t>
      </w:r>
      <w:proofErr w:type="spellStart"/>
      <w:r w:rsidRPr="008E5F15">
        <w:rPr>
          <w:i/>
        </w:rPr>
        <w:t>World</w:t>
      </w:r>
      <w:proofErr w:type="spellEnd"/>
      <w:r w:rsidRPr="008E5F15">
        <w:rPr>
          <w:i/>
        </w:rPr>
        <w:t xml:space="preserve"> </w:t>
      </w:r>
      <w:proofErr w:type="spellStart"/>
      <w:r w:rsidRPr="008E5F15">
        <w:rPr>
          <w:i/>
        </w:rPr>
        <w:t>Economic</w:t>
      </w:r>
      <w:proofErr w:type="spellEnd"/>
      <w:r w:rsidRPr="008E5F15">
        <w:rPr>
          <w:i/>
        </w:rPr>
        <w:t xml:space="preserve"> </w:t>
      </w:r>
      <w:proofErr w:type="spellStart"/>
      <w:r w:rsidRPr="008E5F15">
        <w:rPr>
          <w:i/>
        </w:rPr>
        <w:t>Forum</w:t>
      </w:r>
      <w:proofErr w:type="spellEnd"/>
      <w:r w:rsidRPr="008E5F15">
        <w:rPr>
          <w:i/>
        </w:rPr>
        <w:t>, las habilidades más demandadas hacia 2030 incluyen el pensamiento analítico, la resolución de problemas complejos, la creatividad y la resiliencia, en combinación con competencias técnicas como la programación, la alfabetización digital, el análisis de grandes volúmenes de datos y la aplicación de inteligencia artificial</w:t>
      </w:r>
      <w:r>
        <w:rPr>
          <w:i/>
        </w:rPr>
        <w:t xml:space="preserve"> </w:t>
      </w:r>
      <w:sdt>
        <w:sdtPr>
          <w:rPr>
            <w:i/>
          </w:rPr>
          <w:id w:val="-1351563286"/>
          <w:citation/>
        </w:sdtPr>
        <w:sdtContent>
          <w:r>
            <w:rPr>
              <w:i/>
            </w:rPr>
            <w:fldChar w:fldCharType="begin"/>
          </w:r>
          <w:r>
            <w:rPr>
              <w:i/>
            </w:rPr>
            <w:instrText xml:space="preserve"> CITATION Wor25 \l 12298 </w:instrText>
          </w:r>
          <w:r>
            <w:rPr>
              <w:i/>
            </w:rPr>
            <w:fldChar w:fldCharType="separate"/>
          </w:r>
          <w:r w:rsidR="00595835">
            <w:rPr>
              <w:noProof/>
            </w:rPr>
            <w:t>(WEF, 2025)</w:t>
          </w:r>
          <w:r>
            <w:rPr>
              <w:i/>
            </w:rPr>
            <w:fldChar w:fldCharType="end"/>
          </w:r>
        </w:sdtContent>
      </w:sdt>
      <w:r w:rsidRPr="008E5F15">
        <w:rPr>
          <w:i/>
        </w:rPr>
        <w:t xml:space="preserve">. Esta combinación de habilidades técnicas, cognitivas y socioemocionales posiciona a los graduados como profesionales </w:t>
      </w:r>
      <w:del w:id="40" w:author="Allan Roberto Avendano Sudario" w:date="2025-05-16T14:17:00Z" w16du:dateUtc="2025-05-16T19:17:00Z">
        <w:r w:rsidRPr="008E5F15" w:rsidDel="00A74CCB">
          <w:rPr>
            <w:i/>
          </w:rPr>
          <w:delText xml:space="preserve">versátiles, </w:delText>
        </w:r>
      </w:del>
      <w:r w:rsidRPr="008E5F15">
        <w:rPr>
          <w:i/>
        </w:rPr>
        <w:t>capaces de liderar procesos de innovación y transformación digital en distintos sectores.</w:t>
      </w:r>
    </w:p>
    <w:p w14:paraId="19F8B499" w14:textId="381C410F" w:rsidR="008E5F15" w:rsidRPr="008E5F15" w:rsidRDefault="008E5F15" w:rsidP="008B1C77">
      <w:pPr>
        <w:jc w:val="both"/>
        <w:rPr>
          <w:i/>
        </w:rPr>
      </w:pPr>
      <w:r w:rsidRPr="00CD41B3">
        <w:rPr>
          <w:i/>
        </w:rPr>
        <w:t>En el Artificial Intelligence Index Report 2025, publicado por el AI Index Steering Committee de Stanford, se identifica áreas tecnológicas clave en rápida evolución, como los modelos fundacionales (</w:t>
      </w:r>
      <w:proofErr w:type="spellStart"/>
      <w:r w:rsidRPr="00CD41B3">
        <w:rPr>
          <w:i/>
        </w:rPr>
        <w:t>foundation</w:t>
      </w:r>
      <w:proofErr w:type="spellEnd"/>
      <w:r w:rsidRPr="00CD41B3">
        <w:rPr>
          <w:i/>
        </w:rPr>
        <w:t xml:space="preserve"> </w:t>
      </w:r>
      <w:proofErr w:type="spellStart"/>
      <w:r w:rsidRPr="00CD41B3">
        <w:rPr>
          <w:i/>
        </w:rPr>
        <w:t>models</w:t>
      </w:r>
      <w:proofErr w:type="spellEnd"/>
      <w:r w:rsidRPr="00CD41B3">
        <w:rPr>
          <w:i/>
        </w:rPr>
        <w:t>), el aprendizaje automático multimodal, el razonamiento automatizado y la autonomía en agentes inteligentes</w:t>
      </w:r>
      <w:r w:rsidR="006D7FBE" w:rsidRPr="00CD41B3">
        <w:rPr>
          <w:i/>
        </w:rPr>
        <w:t xml:space="preserve"> </w:t>
      </w:r>
      <w:sdt>
        <w:sdtPr>
          <w:rPr>
            <w:i/>
          </w:rPr>
          <w:id w:val="158126546"/>
          <w:citation/>
        </w:sdtPr>
        <w:sdtContent>
          <w:r w:rsidR="006D7FBE" w:rsidRPr="00CD41B3">
            <w:rPr>
              <w:i/>
            </w:rPr>
            <w:fldChar w:fldCharType="begin"/>
          </w:r>
          <w:r w:rsidR="006D7FBE" w:rsidRPr="00CD41B3">
            <w:rPr>
              <w:i/>
            </w:rPr>
            <w:instrText xml:space="preserve">CITATION AII25 \l 12298 </w:instrText>
          </w:r>
          <w:r w:rsidR="006D7FBE" w:rsidRPr="00CD41B3">
            <w:rPr>
              <w:i/>
            </w:rPr>
            <w:fldChar w:fldCharType="separate"/>
          </w:r>
          <w:r w:rsidR="00595835">
            <w:rPr>
              <w:noProof/>
            </w:rPr>
            <w:t>(AI Index, 2025)</w:t>
          </w:r>
          <w:r w:rsidR="006D7FBE" w:rsidRPr="00CD41B3">
            <w:rPr>
              <w:i/>
            </w:rPr>
            <w:fldChar w:fldCharType="end"/>
          </w:r>
        </w:sdtContent>
      </w:sdt>
      <w:r w:rsidRPr="00CD41B3">
        <w:rPr>
          <w:i/>
        </w:rPr>
        <w:t xml:space="preserve">. Estas tecnologías impulsan aplicaciones disruptivas en sectores como salud, educación, energía, </w:t>
      </w:r>
      <w:r w:rsidR="006C4CBE" w:rsidRPr="00CD41B3">
        <w:rPr>
          <w:i/>
        </w:rPr>
        <w:t>movilidad</w:t>
      </w:r>
      <w:r w:rsidR="006C4CBE">
        <w:rPr>
          <w:i/>
        </w:rPr>
        <w:t xml:space="preserve"> y</w:t>
      </w:r>
      <w:r w:rsidRPr="00CD41B3">
        <w:rPr>
          <w:i/>
        </w:rPr>
        <w:t xml:space="preserve"> finanzas. El currículo de la carrera responde a estas tendencias mediante la incorporación de contenidos </w:t>
      </w:r>
      <w:r w:rsidR="00A2543B" w:rsidRPr="00CD41B3">
        <w:rPr>
          <w:i/>
        </w:rPr>
        <w:t xml:space="preserve">relacionado </w:t>
      </w:r>
      <w:r w:rsidR="00A2543B" w:rsidRPr="00CD41B3">
        <w:rPr>
          <w:i/>
          <w:rPrChange w:id="41" w:author="Allan Roberto Avendano Sudario" w:date="2025-05-18T08:12:00Z" w16du:dateUtc="2025-05-18T13:12:00Z">
            <w:rPr>
              <w:i/>
              <w:highlight w:val="yellow"/>
            </w:rPr>
          </w:rPrChange>
        </w:rPr>
        <w:t>co</w:t>
      </w:r>
      <w:r w:rsidRPr="00CD41B3">
        <w:rPr>
          <w:i/>
        </w:rPr>
        <w:t xml:space="preserve">n machine learning, </w:t>
      </w:r>
      <w:proofErr w:type="spellStart"/>
      <w:r w:rsidRPr="00CD41B3">
        <w:rPr>
          <w:i/>
        </w:rPr>
        <w:t>deep</w:t>
      </w:r>
      <w:proofErr w:type="spellEnd"/>
      <w:r w:rsidRPr="00CD41B3">
        <w:rPr>
          <w:i/>
        </w:rPr>
        <w:t xml:space="preserve"> learning, procesamiento de lenguaje natural, visión computacional, despliegue en la nube</w:t>
      </w:r>
      <w:r w:rsidR="00FB4A38" w:rsidRPr="00CD41B3">
        <w:rPr>
          <w:i/>
        </w:rPr>
        <w:t xml:space="preserve">, </w:t>
      </w:r>
      <w:r w:rsidR="00572605" w:rsidRPr="00CD41B3">
        <w:rPr>
          <w:i/>
        </w:rPr>
        <w:t>regulación</w:t>
      </w:r>
      <w:r w:rsidR="00FB4A38" w:rsidRPr="00CD41B3">
        <w:rPr>
          <w:i/>
        </w:rPr>
        <w:t xml:space="preserve"> </w:t>
      </w:r>
      <w:r w:rsidR="00572605" w:rsidRPr="00CD41B3">
        <w:rPr>
          <w:i/>
        </w:rPr>
        <w:t>de</w:t>
      </w:r>
      <w:r w:rsidR="00FB4A38" w:rsidRPr="00CD41B3">
        <w:rPr>
          <w:i/>
        </w:rPr>
        <w:t>l manejo de datos y</w:t>
      </w:r>
      <w:r w:rsidRPr="00CD41B3">
        <w:rPr>
          <w:i/>
        </w:rPr>
        <w:t xml:space="preserve"> ética algorítmica</w:t>
      </w:r>
      <w:r w:rsidR="00697782" w:rsidRPr="00CD41B3">
        <w:rPr>
          <w:i/>
        </w:rPr>
        <w:t xml:space="preserve"> en los cursos</w:t>
      </w:r>
      <w:r w:rsidR="00697782">
        <w:rPr>
          <w:i/>
        </w:rPr>
        <w:t xml:space="preserve"> </w:t>
      </w:r>
      <w:r w:rsidR="00A434FE">
        <w:rPr>
          <w:i/>
        </w:rPr>
        <w:t xml:space="preserve">de nivel avanzado y </w:t>
      </w:r>
      <w:r w:rsidR="00697782">
        <w:rPr>
          <w:i/>
        </w:rPr>
        <w:t>profesionalizantes</w:t>
      </w:r>
      <w:r w:rsidRPr="008E5F15">
        <w:rPr>
          <w:i/>
        </w:rPr>
        <w:t>.</w:t>
      </w:r>
    </w:p>
    <w:p w14:paraId="11D5B6AC" w14:textId="4DD9EB7F" w:rsidR="008E5F15" w:rsidRPr="008E5F15" w:rsidRDefault="008E5F15" w:rsidP="008E5F15">
      <w:pPr>
        <w:jc w:val="both"/>
        <w:rPr>
          <w:i/>
        </w:rPr>
      </w:pPr>
      <w:r w:rsidRPr="008E5F15">
        <w:rPr>
          <w:i/>
        </w:rPr>
        <w:t xml:space="preserve">Además, el comité consultivo de la carrera ha resaltado la creciente demanda de perfiles profesionales diferenciados como </w:t>
      </w:r>
      <w:r w:rsidR="00B12464" w:rsidRPr="00B12464">
        <w:rPr>
          <w:i/>
        </w:rPr>
        <w:t>Científico de Datos, Ingeniero/a de Datos, Ingeniero/a en Machine Learning y Desarrollador de aplicaciones basadas en datos</w:t>
      </w:r>
      <w:r w:rsidRPr="008E5F15">
        <w:rPr>
          <w:i/>
        </w:rPr>
        <w:t>, que combinan conocimiento técnico profundo con habilidades de liderazgo, adaptabilidad y trabajo</w:t>
      </w:r>
      <w:r w:rsidR="004230DD">
        <w:rPr>
          <w:i/>
        </w:rPr>
        <w:t xml:space="preserve"> </w:t>
      </w:r>
      <w:r w:rsidR="00B05DF3">
        <w:rPr>
          <w:i/>
        </w:rPr>
        <w:t>colaborativo,</w:t>
      </w:r>
      <w:r w:rsidR="00B10BCD">
        <w:rPr>
          <w:i/>
        </w:rPr>
        <w:t xml:space="preserve"> </w:t>
      </w:r>
      <w:r w:rsidR="005F1436">
        <w:rPr>
          <w:i/>
        </w:rPr>
        <w:t>siendo</w:t>
      </w:r>
      <w:r w:rsidR="00B05DF3">
        <w:rPr>
          <w:i/>
        </w:rPr>
        <w:t xml:space="preserve"> </w:t>
      </w:r>
      <w:r w:rsidR="00187DC7">
        <w:rPr>
          <w:i/>
        </w:rPr>
        <w:t>incorporados</w:t>
      </w:r>
      <w:r w:rsidR="005F1436">
        <w:rPr>
          <w:i/>
        </w:rPr>
        <w:t xml:space="preserve"> </w:t>
      </w:r>
      <w:r w:rsidR="004230DD">
        <w:rPr>
          <w:i/>
        </w:rPr>
        <w:t>en el currículo de la carrera</w:t>
      </w:r>
      <w:r w:rsidRPr="008E5F15">
        <w:rPr>
          <w:i/>
        </w:rPr>
        <w:t>.</w:t>
      </w:r>
    </w:p>
    <w:p w14:paraId="577BEF28" w14:textId="2348A488" w:rsidR="006F3720" w:rsidRDefault="004723F9" w:rsidP="008E5F15">
      <w:pPr>
        <w:jc w:val="both"/>
        <w:rPr>
          <w:i/>
        </w:rPr>
      </w:pPr>
      <w:r>
        <w:rPr>
          <w:i/>
        </w:rPr>
        <w:t>De esta manera</w:t>
      </w:r>
      <w:r w:rsidR="008E5F15" w:rsidRPr="008E5F15">
        <w:rPr>
          <w:i/>
        </w:rPr>
        <w:t>, la carrera forma profesionales capaces de integrarse en equipos interdisciplinarios, anticiparse a las transformaciones del mercado laboral global y responder a los desafíos tecnológicos con soluciones innovadoras y sostenibles.</w:t>
      </w:r>
    </w:p>
    <w:p w14:paraId="057A9B7F" w14:textId="77777777" w:rsidR="00232E23" w:rsidRDefault="00232E23">
      <w:pPr>
        <w:rPr>
          <w:color w:val="000000"/>
        </w:rPr>
      </w:pPr>
      <w:r>
        <w:rPr>
          <w:color w:val="000000"/>
        </w:rPr>
        <w:br w:type="page"/>
      </w:r>
    </w:p>
    <w:p w14:paraId="0FE6A6FE" w14:textId="345A40F4"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 xml:space="preserve"> Vinculación con Estudios Prospectivos (Max. 300 palabras)</w:t>
      </w:r>
    </w:p>
    <w:p w14:paraId="1EA10EFB" w14:textId="77777777" w:rsidR="00AE3E87" w:rsidRDefault="00000000">
      <w:pPr>
        <w:spacing w:after="0"/>
        <w:jc w:val="both"/>
        <w:rPr>
          <w:sz w:val="16"/>
          <w:szCs w:val="16"/>
        </w:rPr>
      </w:pPr>
      <w:r>
        <w:rPr>
          <w:sz w:val="16"/>
          <w:szCs w:val="16"/>
        </w:rPr>
        <w:t>En esta sección, se espera que responda a la pregunta:</w:t>
      </w:r>
    </w:p>
    <w:p w14:paraId="23C86935"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¿Cómo se alinea la carrera con estudios prospectivos sobre el futuro de la profesión?</w:t>
      </w:r>
    </w:p>
    <w:p w14:paraId="5A78EEAB" w14:textId="44227B16" w:rsidR="00F407BB" w:rsidRDefault="00000000" w:rsidP="00F407BB">
      <w:pPr>
        <w:spacing w:after="0"/>
        <w:jc w:val="both"/>
        <w:rPr>
          <w:b/>
          <w:color w:val="283583"/>
          <w:sz w:val="16"/>
          <w:szCs w:val="16"/>
          <w:u w:val="single"/>
        </w:rPr>
      </w:pPr>
      <w:r>
        <w:rPr>
          <w:sz w:val="16"/>
          <w:szCs w:val="16"/>
        </w:rPr>
        <w:t>Para ello, puede basarse en estudios prospectivos o artículos científicos relacionados sobre el futuro de la profesión.</w:t>
      </w:r>
    </w:p>
    <w:p w14:paraId="6C68FCD8" w14:textId="266B2F9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62236FC4" w14:textId="5D2393FA" w:rsidR="00232E23" w:rsidRPr="00232E23" w:rsidRDefault="00232E23" w:rsidP="00232E23">
      <w:pPr>
        <w:jc w:val="both"/>
        <w:rPr>
          <w:b/>
          <w:bCs/>
          <w:iCs/>
          <w:u w:val="single"/>
        </w:rPr>
      </w:pPr>
    </w:p>
    <w:p w14:paraId="10BDB025" w14:textId="1F494C13" w:rsidR="009E3481" w:rsidRPr="009E3481" w:rsidRDefault="009E3481" w:rsidP="009E3481">
      <w:pPr>
        <w:spacing w:after="0"/>
        <w:jc w:val="both"/>
        <w:rPr>
          <w:i/>
        </w:rPr>
      </w:pPr>
      <w:r w:rsidRPr="009E3481">
        <w:rPr>
          <w:i/>
        </w:rPr>
        <w:t xml:space="preserve">La carrera de Ciencia de Datos e Inteligencia Artificial se alinea con las proyecciones más relevantes sobre el futuro del trabajo y la transformación de profesiones altamente especializadas. Según el Future </w:t>
      </w:r>
      <w:proofErr w:type="spellStart"/>
      <w:r w:rsidRPr="009E3481">
        <w:rPr>
          <w:i/>
        </w:rPr>
        <w:t>of</w:t>
      </w:r>
      <w:proofErr w:type="spellEnd"/>
      <w:r w:rsidRPr="009E3481">
        <w:rPr>
          <w:i/>
        </w:rPr>
        <w:t xml:space="preserve"> Jobs </w:t>
      </w:r>
      <w:proofErr w:type="spellStart"/>
      <w:r w:rsidRPr="009E3481">
        <w:rPr>
          <w:i/>
        </w:rPr>
        <w:t>Report</w:t>
      </w:r>
      <w:proofErr w:type="spellEnd"/>
      <w:r w:rsidRPr="009E3481">
        <w:rPr>
          <w:i/>
        </w:rPr>
        <w:t xml:space="preserve"> </w:t>
      </w:r>
      <w:r w:rsidRPr="00CD41B3">
        <w:rPr>
          <w:i/>
        </w:rPr>
        <w:t xml:space="preserve">2025 del </w:t>
      </w:r>
      <w:proofErr w:type="spellStart"/>
      <w:r w:rsidRPr="00CD41B3">
        <w:rPr>
          <w:i/>
        </w:rPr>
        <w:t>World</w:t>
      </w:r>
      <w:proofErr w:type="spellEnd"/>
      <w:r w:rsidRPr="00CD41B3">
        <w:rPr>
          <w:i/>
        </w:rPr>
        <w:t xml:space="preserve"> </w:t>
      </w:r>
      <w:proofErr w:type="spellStart"/>
      <w:r w:rsidRPr="00CD41B3">
        <w:rPr>
          <w:i/>
        </w:rPr>
        <w:t>Economic</w:t>
      </w:r>
      <w:proofErr w:type="spellEnd"/>
      <w:r w:rsidRPr="00CD41B3">
        <w:rPr>
          <w:i/>
        </w:rPr>
        <w:t xml:space="preserve"> </w:t>
      </w:r>
      <w:proofErr w:type="spellStart"/>
      <w:r w:rsidRPr="00CD41B3">
        <w:rPr>
          <w:i/>
        </w:rPr>
        <w:t>Forum</w:t>
      </w:r>
      <w:proofErr w:type="spellEnd"/>
      <w:r w:rsidRPr="00CD41B3">
        <w:rPr>
          <w:i/>
        </w:rPr>
        <w:t>, los especialistas en inteligencia artificial, aprendizaje automático</w:t>
      </w:r>
      <w:r w:rsidR="00062717" w:rsidRPr="00CD41B3">
        <w:rPr>
          <w:i/>
        </w:rPr>
        <w:t xml:space="preserve"> y</w:t>
      </w:r>
      <w:r w:rsidRPr="00CD41B3">
        <w:rPr>
          <w:i/>
        </w:rPr>
        <w:t xml:space="preserve"> análisis de datos figuran entre los perfiles con mayor crecimiento proyectado hacia 2030. Este dinamismo responde a la acelerada adopción de tecnologías emergentes como la inteligencia artificial generativa (</w:t>
      </w:r>
      <w:proofErr w:type="spellStart"/>
      <w:r w:rsidRPr="00CD41B3">
        <w:rPr>
          <w:i/>
        </w:rPr>
        <w:t>GenAI</w:t>
      </w:r>
      <w:proofErr w:type="spellEnd"/>
      <w:r w:rsidRPr="00CD41B3">
        <w:rPr>
          <w:i/>
        </w:rPr>
        <w:t xml:space="preserve">), la automatización inteligente y el </w:t>
      </w:r>
      <w:r w:rsidR="002F4D56" w:rsidRPr="00CD41B3">
        <w:rPr>
          <w:i/>
          <w:rPrChange w:id="42" w:author="Allan Roberto Avendano Sudario" w:date="2025-05-18T08:12:00Z" w16du:dateUtc="2025-05-18T13:12:00Z">
            <w:rPr>
              <w:i/>
              <w:highlight w:val="yellow"/>
            </w:rPr>
          </w:rPrChange>
        </w:rPr>
        <w:t>analítica de grandes volúmenes</w:t>
      </w:r>
      <w:r w:rsidR="002F4D56" w:rsidRPr="00CD41B3">
        <w:rPr>
          <w:i/>
        </w:rPr>
        <w:t xml:space="preserve"> </w:t>
      </w:r>
      <w:r w:rsidRPr="00CD41B3">
        <w:rPr>
          <w:i/>
        </w:rPr>
        <w:t>datos, que están reconfigurando los modelos de negocio y</w:t>
      </w:r>
      <w:r w:rsidRPr="009E3481">
        <w:rPr>
          <w:i/>
        </w:rPr>
        <w:t xml:space="preserve"> las competencias requeridas en casi todos los sectores económicos</w:t>
      </w:r>
      <w:r>
        <w:rPr>
          <w:i/>
        </w:rPr>
        <w:t xml:space="preserve"> </w:t>
      </w:r>
      <w:sdt>
        <w:sdtPr>
          <w:rPr>
            <w:i/>
          </w:rPr>
          <w:id w:val="-1831212725"/>
          <w:citation/>
        </w:sdtPr>
        <w:sdtContent>
          <w:r>
            <w:rPr>
              <w:i/>
            </w:rPr>
            <w:fldChar w:fldCharType="begin"/>
          </w:r>
          <w:r>
            <w:rPr>
              <w:i/>
            </w:rPr>
            <w:instrText xml:space="preserve"> CITATION Wor25 \l 12298 </w:instrText>
          </w:r>
          <w:r>
            <w:rPr>
              <w:i/>
            </w:rPr>
            <w:fldChar w:fldCharType="separate"/>
          </w:r>
          <w:r w:rsidR="00595835">
            <w:rPr>
              <w:noProof/>
            </w:rPr>
            <w:t>(WEF, 2025)</w:t>
          </w:r>
          <w:r>
            <w:rPr>
              <w:i/>
            </w:rPr>
            <w:fldChar w:fldCharType="end"/>
          </w:r>
        </w:sdtContent>
      </w:sdt>
      <w:r w:rsidRPr="009E3481">
        <w:rPr>
          <w:i/>
        </w:rPr>
        <w:t>.</w:t>
      </w:r>
    </w:p>
    <w:p w14:paraId="581B2F37" w14:textId="77777777" w:rsidR="009E3481" w:rsidRPr="009E3481" w:rsidRDefault="009E3481" w:rsidP="009E3481">
      <w:pPr>
        <w:spacing w:after="0"/>
        <w:jc w:val="both"/>
        <w:rPr>
          <w:i/>
        </w:rPr>
      </w:pPr>
    </w:p>
    <w:p w14:paraId="39A95DAC" w14:textId="061628D3" w:rsidR="00062717" w:rsidRPr="009E3481" w:rsidRDefault="009E3481" w:rsidP="00CA6172">
      <w:pPr>
        <w:spacing w:after="0"/>
        <w:jc w:val="both"/>
        <w:rPr>
          <w:i/>
        </w:rPr>
      </w:pPr>
      <w:r w:rsidRPr="009E3481">
        <w:rPr>
          <w:i/>
        </w:rPr>
        <w:t xml:space="preserve">Estudios recientes profundizan aún más en esta transformación. Por ejemplo, </w:t>
      </w:r>
      <w:proofErr w:type="spellStart"/>
      <w:r w:rsidRPr="009E3481">
        <w:rPr>
          <w:i/>
        </w:rPr>
        <w:t>Song</w:t>
      </w:r>
      <w:proofErr w:type="spellEnd"/>
      <w:r w:rsidRPr="009E3481">
        <w:rPr>
          <w:i/>
        </w:rPr>
        <w:t xml:space="preserve">, Agarwal y </w:t>
      </w:r>
      <w:proofErr w:type="spellStart"/>
      <w:r w:rsidRPr="009E3481">
        <w:rPr>
          <w:i/>
        </w:rPr>
        <w:t>Wen</w:t>
      </w:r>
      <w:proofErr w:type="spellEnd"/>
      <w:r w:rsidRPr="009E3481">
        <w:rPr>
          <w:i/>
        </w:rPr>
        <w:t xml:space="preserve"> (2024) destacan en The </w:t>
      </w:r>
      <w:proofErr w:type="spellStart"/>
      <w:r w:rsidRPr="009E3481">
        <w:rPr>
          <w:i/>
        </w:rPr>
        <w:t>Impact</w:t>
      </w:r>
      <w:proofErr w:type="spellEnd"/>
      <w:r w:rsidRPr="009E3481">
        <w:rPr>
          <w:i/>
        </w:rPr>
        <w:t xml:space="preserve"> </w:t>
      </w:r>
      <w:proofErr w:type="spellStart"/>
      <w:r w:rsidRPr="009E3481">
        <w:rPr>
          <w:i/>
        </w:rPr>
        <w:t>of</w:t>
      </w:r>
      <w:proofErr w:type="spellEnd"/>
      <w:r w:rsidRPr="009E3481">
        <w:rPr>
          <w:i/>
        </w:rPr>
        <w:t xml:space="preserve"> Generative AI </w:t>
      </w:r>
      <w:proofErr w:type="spellStart"/>
      <w:r w:rsidRPr="009E3481">
        <w:rPr>
          <w:i/>
        </w:rPr>
        <w:t>on</w:t>
      </w:r>
      <w:proofErr w:type="spellEnd"/>
      <w:r w:rsidRPr="009E3481">
        <w:rPr>
          <w:i/>
        </w:rPr>
        <w:t xml:space="preserve"> </w:t>
      </w:r>
      <w:proofErr w:type="spellStart"/>
      <w:r w:rsidRPr="009E3481">
        <w:rPr>
          <w:i/>
        </w:rPr>
        <w:t>Collaborative</w:t>
      </w:r>
      <w:proofErr w:type="spellEnd"/>
      <w:r w:rsidRPr="009E3481">
        <w:rPr>
          <w:i/>
        </w:rPr>
        <w:t xml:space="preserve"> Open-</w:t>
      </w:r>
      <w:proofErr w:type="spellStart"/>
      <w:r w:rsidRPr="009E3481">
        <w:rPr>
          <w:i/>
        </w:rPr>
        <w:t>Source</w:t>
      </w:r>
      <w:proofErr w:type="spellEnd"/>
      <w:r w:rsidRPr="009E3481">
        <w:rPr>
          <w:i/>
        </w:rPr>
        <w:t xml:space="preserve"> Software </w:t>
      </w:r>
      <w:proofErr w:type="spellStart"/>
      <w:r w:rsidRPr="009E3481">
        <w:rPr>
          <w:i/>
        </w:rPr>
        <w:t>Development</w:t>
      </w:r>
      <w:proofErr w:type="spellEnd"/>
      <w:r w:rsidRPr="009E3481">
        <w:rPr>
          <w:i/>
        </w:rPr>
        <w:t xml:space="preserve"> que herramientas como GitHub </w:t>
      </w:r>
      <w:proofErr w:type="spellStart"/>
      <w:r w:rsidRPr="009E3481">
        <w:rPr>
          <w:i/>
        </w:rPr>
        <w:t>Copilot</w:t>
      </w:r>
      <w:proofErr w:type="spellEnd"/>
      <w:r w:rsidRPr="009E3481">
        <w:rPr>
          <w:i/>
        </w:rPr>
        <w:t xml:space="preserve"> no solo incrementan la eficiencia individual, sino que promueven entornos colaborativos más inclusivos y productivos, especialmente para profesionales con menor experiencia técnica</w:t>
      </w:r>
      <w:r w:rsidRPr="005402D8">
        <w:rPr>
          <w:i/>
        </w:rPr>
        <w:t xml:space="preserve">. </w:t>
      </w:r>
      <w:r w:rsidR="00516ADB" w:rsidRPr="00516ADB">
        <w:rPr>
          <w:i/>
        </w:rPr>
        <w:t>De igual forma,</w:t>
      </w:r>
      <w:r w:rsidR="00516ADB">
        <w:rPr>
          <w:i/>
        </w:rPr>
        <w:t xml:space="preserve"> </w:t>
      </w:r>
      <w:sdt>
        <w:sdtPr>
          <w:rPr>
            <w:i/>
          </w:rPr>
          <w:id w:val="243693866"/>
          <w:citation/>
        </w:sdtPr>
        <w:sdtContent>
          <w:r w:rsidR="00516ADB">
            <w:rPr>
              <w:i/>
            </w:rPr>
            <w:fldChar w:fldCharType="begin"/>
          </w:r>
          <w:r w:rsidR="00516ADB">
            <w:rPr>
              <w:i/>
            </w:rPr>
            <w:instrText xml:space="preserve"> CITATION AlR25 \l 12298 </w:instrText>
          </w:r>
          <w:r w:rsidR="00516ADB">
            <w:rPr>
              <w:i/>
            </w:rPr>
            <w:fldChar w:fldCharType="separate"/>
          </w:r>
          <w:r w:rsidR="00595835">
            <w:rPr>
              <w:noProof/>
            </w:rPr>
            <w:t>(Al-Raeei, 2025)</w:t>
          </w:r>
          <w:r w:rsidR="00516ADB">
            <w:rPr>
              <w:i/>
            </w:rPr>
            <w:fldChar w:fldCharType="end"/>
          </w:r>
        </w:sdtContent>
      </w:sdt>
      <w:r w:rsidR="00516ADB">
        <w:rPr>
          <w:i/>
        </w:rPr>
        <w:t xml:space="preserve"> </w:t>
      </w:r>
      <w:r w:rsidR="00516ADB" w:rsidRPr="00516ADB">
        <w:rPr>
          <w:i/>
        </w:rPr>
        <w:t xml:space="preserve">en The </w:t>
      </w:r>
      <w:proofErr w:type="spellStart"/>
      <w:r w:rsidR="00516ADB" w:rsidRPr="00516ADB">
        <w:rPr>
          <w:i/>
        </w:rPr>
        <w:t>smart</w:t>
      </w:r>
      <w:proofErr w:type="spellEnd"/>
      <w:r w:rsidR="00516ADB" w:rsidRPr="00516ADB">
        <w:rPr>
          <w:i/>
        </w:rPr>
        <w:t xml:space="preserve"> future </w:t>
      </w:r>
      <w:proofErr w:type="spellStart"/>
      <w:r w:rsidR="00516ADB" w:rsidRPr="00516ADB">
        <w:rPr>
          <w:i/>
        </w:rPr>
        <w:t>for</w:t>
      </w:r>
      <w:proofErr w:type="spellEnd"/>
      <w:r w:rsidR="00516ADB" w:rsidRPr="00516ADB">
        <w:rPr>
          <w:i/>
        </w:rPr>
        <w:t xml:space="preserve"> </w:t>
      </w:r>
      <w:proofErr w:type="spellStart"/>
      <w:r w:rsidR="00516ADB" w:rsidRPr="00516ADB">
        <w:rPr>
          <w:i/>
        </w:rPr>
        <w:t>sustainable</w:t>
      </w:r>
      <w:proofErr w:type="spellEnd"/>
      <w:r w:rsidR="00516ADB" w:rsidRPr="00516ADB">
        <w:rPr>
          <w:i/>
        </w:rPr>
        <w:t xml:space="preserve"> </w:t>
      </w:r>
      <w:proofErr w:type="spellStart"/>
      <w:r w:rsidR="00516ADB" w:rsidRPr="00516ADB">
        <w:rPr>
          <w:i/>
        </w:rPr>
        <w:t>development</w:t>
      </w:r>
      <w:proofErr w:type="spellEnd"/>
      <w:r w:rsidR="00516ADB" w:rsidRPr="00516ADB">
        <w:rPr>
          <w:i/>
        </w:rPr>
        <w:t xml:space="preserve">: Artificial </w:t>
      </w:r>
      <w:proofErr w:type="spellStart"/>
      <w:r w:rsidR="00516ADB" w:rsidRPr="00516ADB">
        <w:rPr>
          <w:i/>
        </w:rPr>
        <w:t>intelligence</w:t>
      </w:r>
      <w:proofErr w:type="spellEnd"/>
      <w:r w:rsidR="00516ADB" w:rsidRPr="00516ADB">
        <w:rPr>
          <w:i/>
        </w:rPr>
        <w:t xml:space="preserve"> </w:t>
      </w:r>
      <w:proofErr w:type="spellStart"/>
      <w:r w:rsidR="00516ADB" w:rsidRPr="00516ADB">
        <w:rPr>
          <w:i/>
        </w:rPr>
        <w:t>solutions</w:t>
      </w:r>
      <w:proofErr w:type="spellEnd"/>
      <w:r w:rsidR="00516ADB" w:rsidRPr="00516ADB">
        <w:rPr>
          <w:i/>
        </w:rPr>
        <w:t xml:space="preserve"> </w:t>
      </w:r>
      <w:proofErr w:type="spellStart"/>
      <w:r w:rsidR="00516ADB" w:rsidRPr="00516ADB">
        <w:rPr>
          <w:i/>
        </w:rPr>
        <w:t>for</w:t>
      </w:r>
      <w:proofErr w:type="spellEnd"/>
      <w:r w:rsidR="00516ADB" w:rsidRPr="00516ADB">
        <w:rPr>
          <w:i/>
        </w:rPr>
        <w:t xml:space="preserve"> </w:t>
      </w:r>
      <w:proofErr w:type="spellStart"/>
      <w:r w:rsidR="00516ADB" w:rsidRPr="00516ADB">
        <w:rPr>
          <w:i/>
        </w:rPr>
        <w:t>sustainable</w:t>
      </w:r>
      <w:proofErr w:type="spellEnd"/>
      <w:r w:rsidR="00516ADB" w:rsidRPr="00516ADB">
        <w:rPr>
          <w:i/>
        </w:rPr>
        <w:t xml:space="preserve"> </w:t>
      </w:r>
      <w:proofErr w:type="spellStart"/>
      <w:r w:rsidR="00516ADB" w:rsidRPr="00516ADB">
        <w:rPr>
          <w:i/>
        </w:rPr>
        <w:t>urbanization</w:t>
      </w:r>
      <w:proofErr w:type="spellEnd"/>
      <w:r w:rsidR="00516ADB" w:rsidRPr="00516ADB">
        <w:rPr>
          <w:i/>
        </w:rPr>
        <w:t xml:space="preserve"> resalta </w:t>
      </w:r>
      <w:r w:rsidR="00516ADB">
        <w:rPr>
          <w:i/>
        </w:rPr>
        <w:t xml:space="preserve">la </w:t>
      </w:r>
      <w:r w:rsidR="00516ADB" w:rsidRPr="00516ADB">
        <w:rPr>
          <w:i/>
        </w:rPr>
        <w:t xml:space="preserve">mejora </w:t>
      </w:r>
      <w:r w:rsidR="00516ADB">
        <w:rPr>
          <w:i/>
        </w:rPr>
        <w:t xml:space="preserve">en </w:t>
      </w:r>
      <w:r w:rsidR="00516ADB" w:rsidRPr="00516ADB">
        <w:rPr>
          <w:i/>
        </w:rPr>
        <w:t>la calidad de vida urbana</w:t>
      </w:r>
      <w:r w:rsidR="00516ADB">
        <w:rPr>
          <w:i/>
        </w:rPr>
        <w:t xml:space="preserve"> mediante la colaboración ética y responsable de</w:t>
      </w:r>
      <w:r w:rsidR="003C6F49">
        <w:rPr>
          <w:i/>
        </w:rPr>
        <w:t xml:space="preserve"> AI por</w:t>
      </w:r>
      <w:r w:rsidR="00516ADB">
        <w:rPr>
          <w:i/>
        </w:rPr>
        <w:t xml:space="preserve"> </w:t>
      </w:r>
      <w:r w:rsidR="00516ADB" w:rsidRPr="00516ADB">
        <w:rPr>
          <w:i/>
        </w:rPr>
        <w:t>actores públicos y tecnológicos</w:t>
      </w:r>
      <w:r w:rsidR="00516ADB">
        <w:rPr>
          <w:i/>
        </w:rPr>
        <w:t>.</w:t>
      </w:r>
      <w:r w:rsidR="00516ADB" w:rsidRPr="00516ADB">
        <w:rPr>
          <w:i/>
        </w:rPr>
        <w:t xml:space="preserve"> </w:t>
      </w:r>
      <w:r w:rsidR="00CA6172" w:rsidRPr="005402D8">
        <w:rPr>
          <w:i/>
        </w:rPr>
        <w:t xml:space="preserve">Asimismo, el estudio de </w:t>
      </w:r>
      <w:proofErr w:type="spellStart"/>
      <w:r w:rsidR="00CA6172">
        <w:rPr>
          <w:i/>
        </w:rPr>
        <w:t>Korenik</w:t>
      </w:r>
      <w:proofErr w:type="spellEnd"/>
      <w:r w:rsidR="00CA6172" w:rsidRPr="005402D8">
        <w:rPr>
          <w:i/>
        </w:rPr>
        <w:t xml:space="preserve"> (202</w:t>
      </w:r>
      <w:r w:rsidR="00CA6172">
        <w:rPr>
          <w:i/>
        </w:rPr>
        <w:t>3</w:t>
      </w:r>
      <w:r w:rsidR="00CA6172" w:rsidRPr="005402D8">
        <w:rPr>
          <w:i/>
        </w:rPr>
        <w:t xml:space="preserve">), </w:t>
      </w:r>
      <w:proofErr w:type="spellStart"/>
      <w:r w:rsidR="00CA6172" w:rsidRPr="00CA6172">
        <w:rPr>
          <w:i/>
        </w:rPr>
        <w:t>Language</w:t>
      </w:r>
      <w:proofErr w:type="spellEnd"/>
      <w:r w:rsidR="00CA6172" w:rsidRPr="00CA6172">
        <w:rPr>
          <w:i/>
        </w:rPr>
        <w:t xml:space="preserve"> </w:t>
      </w:r>
      <w:proofErr w:type="spellStart"/>
      <w:r w:rsidR="00CA6172" w:rsidRPr="00CA6172">
        <w:rPr>
          <w:i/>
        </w:rPr>
        <w:t>Models</w:t>
      </w:r>
      <w:proofErr w:type="spellEnd"/>
      <w:r w:rsidR="00CA6172" w:rsidRPr="00CA6172">
        <w:rPr>
          <w:i/>
        </w:rPr>
        <w:t xml:space="preserve"> and Cognitive </w:t>
      </w:r>
      <w:proofErr w:type="spellStart"/>
      <w:r w:rsidR="00CA6172" w:rsidRPr="00CA6172">
        <w:rPr>
          <w:i/>
        </w:rPr>
        <w:t>Automation</w:t>
      </w:r>
      <w:proofErr w:type="spellEnd"/>
      <w:r w:rsidR="00CA6172" w:rsidRPr="00CA6172">
        <w:rPr>
          <w:i/>
        </w:rPr>
        <w:t xml:space="preserve"> </w:t>
      </w:r>
      <w:proofErr w:type="spellStart"/>
      <w:r w:rsidR="00CA6172" w:rsidRPr="00CA6172">
        <w:rPr>
          <w:i/>
        </w:rPr>
        <w:t>for</w:t>
      </w:r>
      <w:proofErr w:type="spellEnd"/>
      <w:r w:rsidR="00CA6172" w:rsidRPr="00CA6172">
        <w:rPr>
          <w:i/>
        </w:rPr>
        <w:t xml:space="preserve"> </w:t>
      </w:r>
      <w:proofErr w:type="spellStart"/>
      <w:r w:rsidR="00CA6172" w:rsidRPr="00CA6172">
        <w:rPr>
          <w:i/>
        </w:rPr>
        <w:t>Economic</w:t>
      </w:r>
      <w:proofErr w:type="spellEnd"/>
      <w:r w:rsidR="00CA6172" w:rsidRPr="00CA6172">
        <w:rPr>
          <w:i/>
        </w:rPr>
        <w:t xml:space="preserve"> </w:t>
      </w:r>
      <w:proofErr w:type="spellStart"/>
      <w:r w:rsidR="00CA6172" w:rsidRPr="00CA6172">
        <w:rPr>
          <w:i/>
        </w:rPr>
        <w:t>Research</w:t>
      </w:r>
      <w:proofErr w:type="spellEnd"/>
      <w:r w:rsidR="00CA6172" w:rsidRPr="005402D8">
        <w:rPr>
          <w:i/>
        </w:rPr>
        <w:t>,</w:t>
      </w:r>
      <w:r w:rsidR="00CA6172">
        <w:rPr>
          <w:i/>
        </w:rPr>
        <w:t xml:space="preserve"> estima </w:t>
      </w:r>
      <w:r w:rsidR="00CA6172" w:rsidRPr="00CA6172">
        <w:rPr>
          <w:i/>
        </w:rPr>
        <w:t>que los economistas pueden ser entre un 10</w:t>
      </w:r>
      <w:r w:rsidR="00CA6172">
        <w:rPr>
          <w:i/>
        </w:rPr>
        <w:t>%</w:t>
      </w:r>
      <w:r w:rsidR="00CA6172" w:rsidRPr="00CA6172">
        <w:rPr>
          <w:i/>
        </w:rPr>
        <w:t xml:space="preserve"> y un 20% más productivos si utilizan modelos </w:t>
      </w:r>
      <w:r w:rsidR="001773BC">
        <w:rPr>
          <w:i/>
        </w:rPr>
        <w:t xml:space="preserve">de lenguaje de </w:t>
      </w:r>
      <w:r w:rsidR="00CA6172" w:rsidRPr="00CA6172">
        <w:rPr>
          <w:i/>
        </w:rPr>
        <w:t>gran tamaño</w:t>
      </w:r>
      <w:ins w:id="43" w:author="Allan Roberto Avendano Sudario" w:date="2025-05-16T13:59:00Z" w16du:dateUtc="2025-05-16T18:59:00Z">
        <w:r w:rsidR="00984C48">
          <w:rPr>
            <w:i/>
          </w:rPr>
          <w:t>.</w:t>
        </w:r>
      </w:ins>
      <w:del w:id="44" w:author="Allan Roberto Avendano Sudario" w:date="2025-05-16T13:59:00Z" w16du:dateUtc="2025-05-16T18:59:00Z">
        <w:r w:rsidR="00CA6172" w:rsidRPr="00CA6172" w:rsidDel="00984C48">
          <w:rPr>
            <w:i/>
          </w:rPr>
          <w:delText>.</w:delText>
        </w:r>
      </w:del>
    </w:p>
    <w:p w14:paraId="663E89F2" w14:textId="77777777" w:rsidR="009E3481" w:rsidRPr="009E3481" w:rsidRDefault="009E3481" w:rsidP="009E3481">
      <w:pPr>
        <w:spacing w:after="0"/>
        <w:jc w:val="both"/>
        <w:rPr>
          <w:i/>
        </w:rPr>
      </w:pPr>
    </w:p>
    <w:p w14:paraId="15D29358" w14:textId="083EFF01" w:rsidR="004B4A11" w:rsidRDefault="009E3481" w:rsidP="009E3481">
      <w:pPr>
        <w:spacing w:after="0"/>
        <w:jc w:val="both"/>
        <w:rPr>
          <w:i/>
        </w:rPr>
      </w:pPr>
      <w:r w:rsidRPr="009E3481">
        <w:rPr>
          <w:i/>
        </w:rPr>
        <w:t xml:space="preserve">La carrera forma profesionales capaces de adaptarse a entornos de trabajo híbridos humano-máquina, liderar procesos de automatización ética, y aprovechar el potencial de las herramientas de </w:t>
      </w:r>
      <w:proofErr w:type="spellStart"/>
      <w:r w:rsidRPr="009E3481">
        <w:rPr>
          <w:i/>
        </w:rPr>
        <w:t>GenAI</w:t>
      </w:r>
      <w:proofErr w:type="spellEnd"/>
      <w:r w:rsidRPr="009E3481">
        <w:rPr>
          <w:i/>
        </w:rPr>
        <w:t xml:space="preserve"> para resolver desafíos complejos. El enfoque curricular integra estas tendencias mediante una formación sólida en IA, ciencia de datos y habilidades transversales, asegurando que sus egresados estén preparados para escenarios laborales altamente tecnificados, colaborativos y en continua evolución.</w:t>
      </w:r>
    </w:p>
    <w:p w14:paraId="45AEB305" w14:textId="6D06296F" w:rsidR="00232E23" w:rsidRPr="004F3DCD" w:rsidRDefault="00232E23" w:rsidP="004F3DCD">
      <w:pPr>
        <w:spacing w:after="0"/>
        <w:jc w:val="both"/>
        <w:rPr>
          <w:i/>
        </w:rPr>
      </w:pPr>
      <w:r>
        <w:rPr>
          <w:color w:val="000000"/>
        </w:rPr>
        <w:br w:type="page"/>
      </w:r>
    </w:p>
    <w:p w14:paraId="76BFBE05" w14:textId="04838C6C"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Construcción del Perfil Profesional, Perfil de Egreso y Campos de Desempeño</w:t>
      </w:r>
    </w:p>
    <w:p w14:paraId="34E9B7C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Profesional (Max. 300 palabras)</w:t>
      </w:r>
    </w:p>
    <w:p w14:paraId="053C5824" w14:textId="77777777" w:rsidR="00AE3E87" w:rsidRDefault="00000000">
      <w:pPr>
        <w:spacing w:after="0"/>
        <w:jc w:val="both"/>
        <w:rPr>
          <w:sz w:val="16"/>
          <w:szCs w:val="16"/>
        </w:rPr>
      </w:pPr>
      <w:r>
        <w:rPr>
          <w:sz w:val="16"/>
          <w:szCs w:val="16"/>
        </w:rPr>
        <w:t>A partir del análisis epistemológico, pertinencia y proyección, ¿Qué competencias debe tener el graduado tras 3 a 5 años de experiencia profesional? A continuación, se describe un ejemplo:</w:t>
      </w:r>
    </w:p>
    <w:p w14:paraId="770E0071" w14:textId="77777777" w:rsidR="00AE3E87" w:rsidRDefault="00AE3E87">
      <w:pPr>
        <w:spacing w:after="0"/>
        <w:jc w:val="both"/>
        <w:rPr>
          <w:sz w:val="16"/>
          <w:szCs w:val="16"/>
        </w:rPr>
      </w:pPr>
    </w:p>
    <w:p w14:paraId="6F33E50F" w14:textId="77777777" w:rsidR="00AE3E87" w:rsidRDefault="00000000">
      <w:pPr>
        <w:spacing w:after="0"/>
        <w:jc w:val="both"/>
        <w:rPr>
          <w:sz w:val="16"/>
          <w:szCs w:val="16"/>
        </w:rPr>
      </w:pPr>
      <w:r>
        <w:rPr>
          <w:sz w:val="16"/>
          <w:szCs w:val="16"/>
        </w:rPr>
        <w:t xml:space="preserve">Considere la siguiente estructura para describir el perfil: </w:t>
      </w:r>
    </w:p>
    <w:p w14:paraId="34E773F3" w14:textId="77777777" w:rsidR="00AE3E87" w:rsidRDefault="00AE3E87">
      <w:pPr>
        <w:spacing w:after="0"/>
        <w:jc w:val="both"/>
        <w:rPr>
          <w:sz w:val="16"/>
          <w:szCs w:val="16"/>
        </w:rPr>
      </w:pPr>
    </w:p>
    <w:p w14:paraId="7C72ADC4" w14:textId="351120E5" w:rsidR="00CA7718" w:rsidRPr="00402C57" w:rsidRDefault="00000000">
      <w:pPr>
        <w:spacing w:after="0"/>
        <w:jc w:val="both"/>
        <w:rPr>
          <w:sz w:val="16"/>
          <w:szCs w:val="16"/>
        </w:rPr>
      </w:pPr>
      <w:r w:rsidRPr="00402C57">
        <w:rPr>
          <w:sz w:val="16"/>
          <w:szCs w:val="16"/>
        </w:rPr>
        <w:t xml:space="preserve">El/La [título profesional] podrá desempeñarse en [ámbitos de actuación profesional], tanto en el sector público como privado, a nivel nacional e internacional. Estará capacitado/a para asumir funciones de [funciones clave], contribuyendo a [impacto profesional]. </w:t>
      </w:r>
    </w:p>
    <w:p w14:paraId="1DEECD47" w14:textId="6D27B466" w:rsidR="00CA7718" w:rsidRPr="00402C57" w:rsidRDefault="00000000">
      <w:pPr>
        <w:spacing w:after="0"/>
        <w:jc w:val="both"/>
        <w:rPr>
          <w:sz w:val="16"/>
          <w:szCs w:val="16"/>
        </w:rPr>
      </w:pPr>
      <w:r w:rsidRPr="00402C57">
        <w:rPr>
          <w:sz w:val="16"/>
          <w:szCs w:val="16"/>
        </w:rPr>
        <w:t xml:space="preserve">Podrá especializarse en áreas como [áreas de especialización], aplicando herramientas y metodologías como [tecnologías o enfoques técnicos]. Además, tendrá la posibilidad de ejercer de manera independiente como [roles posibles en consultoría o emprendimiento]. </w:t>
      </w:r>
    </w:p>
    <w:p w14:paraId="2E5802BA" w14:textId="00C8443F" w:rsidR="00AE3E87" w:rsidRDefault="00000000">
      <w:pPr>
        <w:spacing w:after="0"/>
        <w:jc w:val="both"/>
        <w:rPr>
          <w:sz w:val="16"/>
          <w:szCs w:val="16"/>
        </w:rPr>
      </w:pPr>
      <w:r w:rsidRPr="00402C57">
        <w:rPr>
          <w:sz w:val="16"/>
          <w:szCs w:val="16"/>
        </w:rPr>
        <w:t>Su formación [enfoque formativo: ético, interdisciplinario, innovador, etc.] lo/la posicionará como un/a profesional capaz de [valor distintivo y aporte a las organizaciones o a la sociedad].</w:t>
      </w:r>
    </w:p>
    <w:p w14:paraId="36154A3A" w14:textId="121E723C" w:rsidR="00F61294" w:rsidRDefault="00F61294" w:rsidP="00F61294">
      <w:pPr>
        <w:pBdr>
          <w:bottom w:val="single" w:sz="6" w:space="1" w:color="auto"/>
        </w:pBdr>
        <w:jc w:val="both"/>
        <w:rPr>
          <w:i/>
        </w:rPr>
      </w:pPr>
    </w:p>
    <w:p w14:paraId="6B5E50BE" w14:textId="385501D9" w:rsidR="00CA7718" w:rsidRPr="00CD41B3" w:rsidRDefault="00546413" w:rsidP="00CA7718">
      <w:pPr>
        <w:jc w:val="both"/>
        <w:rPr>
          <w:i/>
          <w:lang w:val="es-ES"/>
        </w:rPr>
      </w:pPr>
      <w:r>
        <w:rPr>
          <w:i/>
        </w:rPr>
        <w:t>Los</w:t>
      </w:r>
      <w:r w:rsidR="000843E7">
        <w:rPr>
          <w:i/>
          <w:lang w:val="es-ES"/>
        </w:rPr>
        <w:t xml:space="preserve"> </w:t>
      </w:r>
      <w:r w:rsidR="000843E7" w:rsidRPr="00CD41B3">
        <w:rPr>
          <w:i/>
          <w:lang w:val="es-ES"/>
        </w:rPr>
        <w:t>ingeniero</w:t>
      </w:r>
      <w:r w:rsidRPr="00CD41B3">
        <w:rPr>
          <w:i/>
          <w:lang w:val="es-ES"/>
        </w:rPr>
        <w:t>s</w:t>
      </w:r>
      <w:r w:rsidR="000843E7" w:rsidRPr="00CD41B3">
        <w:rPr>
          <w:i/>
          <w:lang w:val="es-ES"/>
        </w:rPr>
        <w:t xml:space="preserve"> en Ciencia de Datos e Inteligencia Artificial </w:t>
      </w:r>
      <w:r w:rsidRPr="00CD41B3">
        <w:rPr>
          <w:i/>
          <w:lang w:val="es-ES"/>
        </w:rPr>
        <w:t>podrán</w:t>
      </w:r>
      <w:r w:rsidR="000843E7" w:rsidRPr="00CD41B3">
        <w:rPr>
          <w:i/>
        </w:rPr>
        <w:t xml:space="preserve"> desempeñarse </w:t>
      </w:r>
      <w:r w:rsidR="00CA7718" w:rsidRPr="00CD41B3">
        <w:rPr>
          <w:i/>
        </w:rPr>
        <w:t>en cargos de diseño, implementación y administración de soluciones tecnológicas basadas en datos e inteligencia artificial</w:t>
      </w:r>
      <w:r w:rsidR="008F7B62" w:rsidRPr="00CD41B3">
        <w:rPr>
          <w:i/>
        </w:rPr>
        <w:t>,</w:t>
      </w:r>
      <w:r w:rsidR="00DA5E7D" w:rsidRPr="00CD41B3">
        <w:rPr>
          <w:i/>
        </w:rPr>
        <w:t xml:space="preserve"> tanto en empresas públicas como en empresas privadas, a nivel nacional e internacional</w:t>
      </w:r>
      <w:r w:rsidR="00CA7718" w:rsidRPr="00CD41B3">
        <w:rPr>
          <w:i/>
        </w:rPr>
        <w:t>.</w:t>
      </w:r>
      <w:r w:rsidR="00CF2EA4" w:rsidRPr="00CD41B3">
        <w:rPr>
          <w:i/>
        </w:rPr>
        <w:t xml:space="preserve"> Estará capacitado</w:t>
      </w:r>
      <w:r w:rsidR="00CF2EA4" w:rsidRPr="00CD41B3">
        <w:rPr>
          <w:i/>
          <w:lang w:val="es-ES"/>
        </w:rPr>
        <w:t xml:space="preserve"> </w:t>
      </w:r>
      <w:r w:rsidR="003B1751" w:rsidRPr="00CD41B3">
        <w:rPr>
          <w:i/>
          <w:lang w:val="es-ES"/>
        </w:rPr>
        <w:t xml:space="preserve">para </w:t>
      </w:r>
      <w:r w:rsidR="00CF2EA4" w:rsidRPr="00CD41B3">
        <w:rPr>
          <w:i/>
          <w:lang w:val="es-ES"/>
        </w:rPr>
        <w:t xml:space="preserve">ocupar posiciones de liderazgo en la dirección, asesoría y auditoría de proyectos basados en datos y </w:t>
      </w:r>
      <w:r w:rsidR="00C0716E" w:rsidRPr="00CD41B3">
        <w:rPr>
          <w:i/>
          <w:lang w:val="es-ES"/>
        </w:rPr>
        <w:t xml:space="preserve">en </w:t>
      </w:r>
      <w:r w:rsidR="00CF2EA4" w:rsidRPr="00CD41B3">
        <w:rPr>
          <w:i/>
          <w:lang w:val="es-ES"/>
        </w:rPr>
        <w:t>algoritmos inteligentes.</w:t>
      </w:r>
    </w:p>
    <w:p w14:paraId="07129089" w14:textId="4F27B412" w:rsidR="00F24CC1" w:rsidRPr="00CD41B3" w:rsidRDefault="00F24CC1" w:rsidP="00CA7718">
      <w:pPr>
        <w:jc w:val="both"/>
        <w:rPr>
          <w:i/>
        </w:rPr>
      </w:pPr>
      <w:bookmarkStart w:id="45" w:name="p241"/>
      <w:bookmarkEnd w:id="45"/>
      <w:r w:rsidRPr="00CD41B3">
        <w:rPr>
          <w:i/>
        </w:rPr>
        <w:t xml:space="preserve">Podrá especializarse en áreas como el aprendizaje automático, procesamiento de lenguaje natural, visión </w:t>
      </w:r>
      <w:r w:rsidR="00BF7FA8" w:rsidRPr="00CD41B3">
        <w:rPr>
          <w:i/>
          <w:rPrChange w:id="46" w:author="Allan Roberto Avendano Sudario" w:date="2025-05-18T08:12:00Z" w16du:dateUtc="2025-05-18T13:12:00Z">
            <w:rPr>
              <w:i/>
              <w:u w:val="single"/>
            </w:rPr>
          </w:rPrChange>
        </w:rPr>
        <w:t>computacional</w:t>
      </w:r>
      <w:r w:rsidRPr="00CD41B3">
        <w:rPr>
          <w:i/>
        </w:rPr>
        <w:t xml:space="preserve">, ética algorítmica, gobernanza de datos, desarrollo de soluciones </w:t>
      </w:r>
      <w:r w:rsidR="00546413" w:rsidRPr="00CD41B3">
        <w:rPr>
          <w:i/>
        </w:rPr>
        <w:t>con grandes volúmenes de datos</w:t>
      </w:r>
      <w:r w:rsidRPr="00CD41B3">
        <w:rPr>
          <w:i/>
        </w:rPr>
        <w:t xml:space="preserve"> e inteligencia artificial generativa</w:t>
      </w:r>
      <w:r w:rsidR="00F125C1" w:rsidRPr="00CD41B3">
        <w:rPr>
          <w:i/>
        </w:rPr>
        <w:t xml:space="preserve"> contribuyendo a </w:t>
      </w:r>
      <w:r w:rsidR="0013429E" w:rsidRPr="00CD41B3">
        <w:rPr>
          <w:i/>
        </w:rPr>
        <w:t>los procesos de</w:t>
      </w:r>
      <w:r w:rsidR="00F125C1" w:rsidRPr="00CD41B3">
        <w:rPr>
          <w:i/>
        </w:rPr>
        <w:t xml:space="preserve"> transformación digital</w:t>
      </w:r>
      <w:ins w:id="47" w:author="Allan Roberto Avendano Sudario" w:date="2025-05-15T13:14:00Z" w16du:dateUtc="2025-05-15T18:14:00Z">
        <w:r w:rsidR="0013429E" w:rsidRPr="00CD41B3">
          <w:rPr>
            <w:i/>
            <w:rPrChange w:id="48" w:author="Allan Roberto Avendano Sudario" w:date="2025-05-18T08:12:00Z" w16du:dateUtc="2025-05-18T13:12:00Z">
              <w:rPr>
                <w:i/>
                <w:u w:val="single"/>
              </w:rPr>
            </w:rPrChange>
          </w:rPr>
          <w:t xml:space="preserve"> </w:t>
        </w:r>
      </w:ins>
      <w:r w:rsidR="00EB3DF6" w:rsidRPr="00CD41B3">
        <w:rPr>
          <w:i/>
          <w:rPrChange w:id="49" w:author="Allan Roberto Avendano Sudario" w:date="2025-05-18T08:12:00Z" w16du:dateUtc="2025-05-18T13:12:00Z">
            <w:rPr>
              <w:i/>
              <w:u w:val="single"/>
            </w:rPr>
          </w:rPrChange>
        </w:rPr>
        <w:t xml:space="preserve">de la </w:t>
      </w:r>
      <w:r w:rsidR="0013429E" w:rsidRPr="00CD41B3">
        <w:rPr>
          <w:i/>
          <w:rPrChange w:id="50" w:author="Allan Roberto Avendano Sudario" w:date="2025-05-18T08:12:00Z" w16du:dateUtc="2025-05-18T13:12:00Z">
            <w:rPr>
              <w:i/>
              <w:u w:val="single"/>
            </w:rPr>
          </w:rPrChange>
        </w:rPr>
        <w:t>industria</w:t>
      </w:r>
      <w:r w:rsidR="00F125C1" w:rsidRPr="00CD41B3">
        <w:rPr>
          <w:i/>
        </w:rPr>
        <w:t xml:space="preserve"> y </w:t>
      </w:r>
      <w:r w:rsidR="00EB3DF6" w:rsidRPr="00CD41B3">
        <w:rPr>
          <w:i/>
          <w:rPrChange w:id="51" w:author="Allan Roberto Avendano Sudario" w:date="2025-05-18T08:12:00Z" w16du:dateUtc="2025-05-18T13:12:00Z">
            <w:rPr>
              <w:i/>
              <w:u w:val="single"/>
            </w:rPr>
          </w:rPrChange>
        </w:rPr>
        <w:t>con</w:t>
      </w:r>
      <w:r w:rsidR="00500870" w:rsidRPr="00CD41B3">
        <w:rPr>
          <w:i/>
          <w:rPrChange w:id="52" w:author="Allan Roberto Avendano Sudario" w:date="2025-05-18T08:12:00Z" w16du:dateUtc="2025-05-18T13:12:00Z">
            <w:rPr>
              <w:i/>
              <w:u w:val="single"/>
            </w:rPr>
          </w:rPrChange>
        </w:rPr>
        <w:t xml:space="preserve"> la</w:t>
      </w:r>
      <w:r w:rsidR="00EB3DF6" w:rsidRPr="00CD41B3">
        <w:rPr>
          <w:i/>
          <w:rPrChange w:id="53" w:author="Allan Roberto Avendano Sudario" w:date="2025-05-18T08:12:00Z" w16du:dateUtc="2025-05-18T13:12:00Z">
            <w:rPr>
              <w:i/>
              <w:u w:val="single"/>
            </w:rPr>
          </w:rPrChange>
        </w:rPr>
        <w:t xml:space="preserve"> </w:t>
      </w:r>
      <w:r w:rsidR="00F125C1" w:rsidRPr="00CD41B3">
        <w:rPr>
          <w:i/>
        </w:rPr>
        <w:t xml:space="preserve">sostenibilidad de las </w:t>
      </w:r>
      <w:r w:rsidR="0013429E" w:rsidRPr="00CD41B3">
        <w:rPr>
          <w:i/>
        </w:rPr>
        <w:t>ciudades y de la</w:t>
      </w:r>
      <w:r w:rsidR="00EB3DF6" w:rsidRPr="00CD41B3">
        <w:rPr>
          <w:i/>
        </w:rPr>
        <w:t>s comunidades.</w:t>
      </w:r>
    </w:p>
    <w:p w14:paraId="110A3E7D" w14:textId="74B5ACE5" w:rsidR="00F24CC1" w:rsidRPr="00CD41B3" w:rsidRDefault="00546413" w:rsidP="00CA7718">
      <w:pPr>
        <w:jc w:val="both"/>
        <w:rPr>
          <w:i/>
        </w:rPr>
      </w:pPr>
      <w:bookmarkStart w:id="54" w:name="p341"/>
      <w:bookmarkEnd w:id="54"/>
      <w:r w:rsidRPr="00CD41B3">
        <w:rPr>
          <w:i/>
        </w:rPr>
        <w:t>Los</w:t>
      </w:r>
      <w:r w:rsidR="00CA7718" w:rsidRPr="00CD41B3">
        <w:rPr>
          <w:i/>
        </w:rPr>
        <w:t xml:space="preserve"> profesional</w:t>
      </w:r>
      <w:r w:rsidRPr="00CD41B3">
        <w:rPr>
          <w:i/>
        </w:rPr>
        <w:t>es</w:t>
      </w:r>
      <w:r w:rsidR="00CA7718" w:rsidRPr="00CD41B3">
        <w:rPr>
          <w:i/>
        </w:rPr>
        <w:t xml:space="preserve"> tendrá</w:t>
      </w:r>
      <w:r w:rsidRPr="00CD41B3">
        <w:rPr>
          <w:i/>
        </w:rPr>
        <w:t>n</w:t>
      </w:r>
      <w:r w:rsidR="00CA7718" w:rsidRPr="00CD41B3">
        <w:rPr>
          <w:i/>
        </w:rPr>
        <w:t xml:space="preserve"> la posibilidad de ejercer de manera independiente como científico de datos, desarrollador</w:t>
      </w:r>
      <w:ins w:id="55" w:author="Allan Roberto Avendano Sudario" w:date="2025-05-15T13:31:00Z" w16du:dateUtc="2025-05-15T18:31:00Z">
        <w:r w:rsidR="00EB3DF6" w:rsidRPr="00CD41B3">
          <w:rPr>
            <w:i/>
            <w:rPrChange w:id="56" w:author="Allan Roberto Avendano Sudario" w:date="2025-05-18T08:12:00Z" w16du:dateUtc="2025-05-18T13:12:00Z">
              <w:rPr>
                <w:i/>
                <w:u w:val="single"/>
              </w:rPr>
            </w:rPrChange>
          </w:rPr>
          <w:t xml:space="preserve"> </w:t>
        </w:r>
      </w:ins>
      <w:r w:rsidR="00CA7718" w:rsidRPr="00CD41B3">
        <w:rPr>
          <w:i/>
        </w:rPr>
        <w:t xml:space="preserve">o emprendedor tecnológico </w:t>
      </w:r>
      <w:r w:rsidR="00CF2EA4" w:rsidRPr="00CD41B3">
        <w:rPr>
          <w:i/>
        </w:rPr>
        <w:t xml:space="preserve">de </w:t>
      </w:r>
      <w:r w:rsidR="00CA7718" w:rsidRPr="00CD41B3">
        <w:rPr>
          <w:i/>
        </w:rPr>
        <w:t xml:space="preserve">soluciones basadas en datos </w:t>
      </w:r>
      <w:r w:rsidR="00577E45" w:rsidRPr="00CD41B3">
        <w:rPr>
          <w:i/>
        </w:rPr>
        <w:t>y algoritmos inteligentes</w:t>
      </w:r>
      <w:r w:rsidR="0013429E" w:rsidRPr="00CD41B3">
        <w:rPr>
          <w:i/>
          <w:rPrChange w:id="57" w:author="Allan Roberto Avendano Sudario" w:date="2025-05-18T08:12:00Z" w16du:dateUtc="2025-05-18T13:12:00Z">
            <w:rPr>
              <w:i/>
              <w:u w:val="single"/>
            </w:rPr>
          </w:rPrChange>
        </w:rPr>
        <w:t xml:space="preserve"> para </w:t>
      </w:r>
      <w:r w:rsidR="00EB3DF6" w:rsidRPr="00CD41B3">
        <w:rPr>
          <w:i/>
          <w:rPrChange w:id="58" w:author="Allan Roberto Avendano Sudario" w:date="2025-05-18T08:12:00Z" w16du:dateUtc="2025-05-18T13:12:00Z">
            <w:rPr>
              <w:i/>
              <w:u w:val="single"/>
            </w:rPr>
          </w:rPrChange>
        </w:rPr>
        <w:t xml:space="preserve">la transformación de la industria en </w:t>
      </w:r>
      <w:r w:rsidR="0013429E" w:rsidRPr="00CD41B3">
        <w:rPr>
          <w:i/>
          <w:rPrChange w:id="59" w:author="Allan Roberto Avendano Sudario" w:date="2025-05-18T08:12:00Z" w16du:dateUtc="2025-05-18T13:12:00Z">
            <w:rPr>
              <w:i/>
              <w:u w:val="single"/>
            </w:rPr>
          </w:rPrChange>
        </w:rPr>
        <w:t>sectores estratégicos nacionales</w:t>
      </w:r>
      <w:r w:rsidR="00500870" w:rsidRPr="00CD41B3">
        <w:rPr>
          <w:i/>
        </w:rPr>
        <w:t xml:space="preserve"> y de relevancia mundial</w:t>
      </w:r>
      <w:r w:rsidR="0013429E" w:rsidRPr="00CD41B3">
        <w:rPr>
          <w:i/>
          <w:rPrChange w:id="60" w:author="Allan Roberto Avendano Sudario" w:date="2025-05-18T08:12:00Z" w16du:dateUtc="2025-05-18T13:12:00Z">
            <w:rPr>
              <w:i/>
              <w:u w:val="single"/>
            </w:rPr>
          </w:rPrChange>
        </w:rPr>
        <w:t>, como</w:t>
      </w:r>
      <w:r w:rsidR="002D0685" w:rsidRPr="00CD41B3">
        <w:rPr>
          <w:i/>
        </w:rPr>
        <w:t xml:space="preserve"> seguridad ciudadana,</w:t>
      </w:r>
      <w:r w:rsidR="0013429E" w:rsidRPr="00CD41B3">
        <w:rPr>
          <w:i/>
          <w:rPrChange w:id="61" w:author="Allan Roberto Avendano Sudario" w:date="2025-05-18T08:12:00Z" w16du:dateUtc="2025-05-18T13:12:00Z">
            <w:rPr>
              <w:i/>
              <w:u w:val="single"/>
            </w:rPr>
          </w:rPrChange>
        </w:rPr>
        <w:t xml:space="preserve"> </w:t>
      </w:r>
      <w:r w:rsidR="00EB3DF6" w:rsidRPr="00CD41B3">
        <w:rPr>
          <w:i/>
          <w:rPrChange w:id="62" w:author="Allan Roberto Avendano Sudario" w:date="2025-05-18T08:12:00Z" w16du:dateUtc="2025-05-18T13:12:00Z">
            <w:rPr>
              <w:i/>
              <w:u w:val="single"/>
            </w:rPr>
          </w:rPrChange>
        </w:rPr>
        <w:t>energía,</w:t>
      </w:r>
      <w:r w:rsidR="0013429E" w:rsidRPr="00CD41B3">
        <w:rPr>
          <w:i/>
          <w:rPrChange w:id="63" w:author="Allan Roberto Avendano Sudario" w:date="2025-05-18T08:12:00Z" w16du:dateUtc="2025-05-18T13:12:00Z">
            <w:rPr>
              <w:i/>
              <w:u w:val="single"/>
            </w:rPr>
          </w:rPrChange>
        </w:rPr>
        <w:t xml:space="preserve"> salud, agricultura o servicios públicos</w:t>
      </w:r>
      <w:r w:rsidR="00CA7718" w:rsidRPr="00CD41B3">
        <w:rPr>
          <w:i/>
        </w:rPr>
        <w:t>.</w:t>
      </w:r>
    </w:p>
    <w:p w14:paraId="28D064E2" w14:textId="2FD65A18" w:rsidR="003C0DB3" w:rsidRDefault="00F24CC1" w:rsidP="00F24CC1">
      <w:pPr>
        <w:jc w:val="both"/>
        <w:rPr>
          <w:i/>
        </w:rPr>
      </w:pPr>
      <w:bookmarkStart w:id="64" w:name="p441"/>
      <w:bookmarkEnd w:id="64"/>
      <w:r w:rsidRPr="00CD41B3">
        <w:rPr>
          <w:i/>
        </w:rPr>
        <w:t xml:space="preserve">Su formación con enfoque ético, interdisciplinario y orientado a proveer soluciones a problemas reales lo posicionará como un profesional capaz de generar </w:t>
      </w:r>
      <w:r w:rsidR="00D57CDF" w:rsidRPr="00CD41B3">
        <w:rPr>
          <w:i/>
        </w:rPr>
        <w:t>propuestas que</w:t>
      </w:r>
      <w:r w:rsidRPr="00CD41B3">
        <w:rPr>
          <w:i/>
        </w:rPr>
        <w:t xml:space="preserve"> promuev</w:t>
      </w:r>
      <w:r w:rsidR="00D57CDF" w:rsidRPr="00CD41B3">
        <w:rPr>
          <w:i/>
        </w:rPr>
        <w:t>a</w:t>
      </w:r>
      <w:r w:rsidRPr="00CD41B3">
        <w:rPr>
          <w:i/>
        </w:rPr>
        <w:t xml:space="preserve">n el desarrollo sostenible, </w:t>
      </w:r>
      <w:r w:rsidR="00A6043F" w:rsidRPr="00CD41B3">
        <w:rPr>
          <w:i/>
        </w:rPr>
        <w:t xml:space="preserve">que </w:t>
      </w:r>
      <w:r w:rsidRPr="00CD41B3">
        <w:rPr>
          <w:i/>
        </w:rPr>
        <w:t xml:space="preserve">aporten a la equidad social y </w:t>
      </w:r>
      <w:r w:rsidR="005B4ED3" w:rsidRPr="00CD41B3">
        <w:rPr>
          <w:i/>
        </w:rPr>
        <w:t>que</w:t>
      </w:r>
      <w:r w:rsidRPr="00CD41B3">
        <w:rPr>
          <w:i/>
        </w:rPr>
        <w:t xml:space="preserve"> </w:t>
      </w:r>
      <w:r w:rsidR="005B4ED3" w:rsidRPr="00CD41B3">
        <w:rPr>
          <w:i/>
        </w:rPr>
        <w:t>fortalezcan</w:t>
      </w:r>
      <w:r w:rsidR="00A6043F" w:rsidRPr="00CD41B3">
        <w:rPr>
          <w:i/>
        </w:rPr>
        <w:t xml:space="preserve"> de</w:t>
      </w:r>
      <w:r w:rsidRPr="00CD41B3">
        <w:rPr>
          <w:i/>
        </w:rPr>
        <w:t xml:space="preserve"> la toma de decisiones en contextos complejos y cambiantes en</w:t>
      </w:r>
      <w:r w:rsidR="00A6043F" w:rsidRPr="00CD41B3">
        <w:rPr>
          <w:i/>
        </w:rPr>
        <w:t xml:space="preserve"> </w:t>
      </w:r>
      <w:r w:rsidRPr="00CD41B3">
        <w:rPr>
          <w:i/>
        </w:rPr>
        <w:t xml:space="preserve">organizaciones públicas </w:t>
      </w:r>
      <w:r>
        <w:rPr>
          <w:i/>
        </w:rPr>
        <w:t>y privadas.</w:t>
      </w:r>
      <w:r w:rsidR="003C0DB3">
        <w:rPr>
          <w:i/>
        </w:rPr>
        <w:br w:type="page"/>
      </w:r>
    </w:p>
    <w:p w14:paraId="790BB625"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Perfil de Egreso (Max. 300 palabras)</w:t>
      </w:r>
    </w:p>
    <w:p w14:paraId="5157A0A7" w14:textId="77777777" w:rsidR="00AE3E87" w:rsidRDefault="00000000">
      <w:pPr>
        <w:spacing w:after="0"/>
        <w:jc w:val="both"/>
        <w:rPr>
          <w:sz w:val="16"/>
          <w:szCs w:val="16"/>
        </w:rPr>
      </w:pPr>
      <w:r>
        <w:rPr>
          <w:sz w:val="16"/>
          <w:szCs w:val="16"/>
        </w:rPr>
        <w:t>A partir del análisis epistemológico, pertinencia y proyección ¿Qué competencias específicas deben desarrollar los estudiantes al finalizar la carrera? (Redactar las competencias respondiendo a las preguntas ¿qué? ¿cómo? y ¿para qué?)</w:t>
      </w:r>
    </w:p>
    <w:p w14:paraId="29BB0035" w14:textId="77777777" w:rsidR="00AE3E87" w:rsidRDefault="00AE3E87">
      <w:pPr>
        <w:spacing w:after="0"/>
        <w:jc w:val="both"/>
        <w:rPr>
          <w:sz w:val="16"/>
          <w:szCs w:val="16"/>
        </w:rPr>
      </w:pPr>
    </w:p>
    <w:p w14:paraId="0603CD6B" w14:textId="77777777" w:rsidR="00AE3E87" w:rsidRDefault="00000000">
      <w:pPr>
        <w:spacing w:after="0"/>
        <w:jc w:val="both"/>
        <w:rPr>
          <w:sz w:val="16"/>
          <w:szCs w:val="16"/>
        </w:rPr>
      </w:pPr>
      <w:r>
        <w:rPr>
          <w:sz w:val="16"/>
          <w:szCs w:val="16"/>
        </w:rPr>
        <w:t>Agregar entre 2 y 4 competencias. A continuación, se describe un ejemplo:</w:t>
      </w:r>
    </w:p>
    <w:p w14:paraId="7ED22EFD" w14:textId="638C30F9" w:rsidR="00AE3E87" w:rsidRDefault="00AE3E87">
      <w:pPr>
        <w:pBdr>
          <w:bottom w:val="single" w:sz="6" w:space="1" w:color="auto"/>
        </w:pBdr>
        <w:jc w:val="both"/>
        <w:rPr>
          <w:i/>
        </w:rPr>
      </w:pPr>
    </w:p>
    <w:p w14:paraId="5C30A03F" w14:textId="094618EE" w:rsidR="00A60085" w:rsidRDefault="00034F51">
      <w:pPr>
        <w:jc w:val="both"/>
        <w:rPr>
          <w:i/>
        </w:rPr>
      </w:pPr>
      <w:r w:rsidRPr="00034F51">
        <w:rPr>
          <w:i/>
        </w:rPr>
        <w:t>El graduado de la carrera de Ciencia de Datos e Inteligencia Artificial será un profesional capacitado para:</w:t>
      </w:r>
    </w:p>
    <w:p w14:paraId="57759812" w14:textId="6172606A" w:rsidR="00850BA2" w:rsidRDefault="00ED3FA5" w:rsidP="00850BA2">
      <w:pPr>
        <w:jc w:val="both"/>
        <w:rPr>
          <w:ins w:id="65" w:author="Allan Roberto Avendano Sudario" w:date="2025-05-18T10:04:00Z" w16du:dateUtc="2025-05-18T15:04:00Z"/>
          <w:i/>
        </w:rPr>
      </w:pPr>
      <w:bookmarkStart w:id="66" w:name="p142"/>
      <w:bookmarkEnd w:id="66"/>
      <w:r>
        <w:rPr>
          <w:b/>
          <w:bCs/>
          <w:i/>
        </w:rPr>
        <w:t>Implementar</w:t>
      </w:r>
      <w:ins w:id="67" w:author="Allan Roberto Avendano Sudario" w:date="2025-05-18T10:04:00Z" w16du:dateUtc="2025-05-18T15:04:00Z">
        <w:r w:rsidR="00850BA2">
          <w:rPr>
            <w:i/>
          </w:rPr>
          <w:t xml:space="preserve"> </w:t>
        </w:r>
        <w:r w:rsidR="00850BA2" w:rsidRPr="00D3620B">
          <w:rPr>
            <w:i/>
          </w:rPr>
          <w:t xml:space="preserve">técnicas de análisis avanzado </w:t>
        </w:r>
      </w:ins>
      <w:ins w:id="68" w:author="Allan Roberto Avendano Sudario" w:date="2025-05-18T10:05:00Z" w16du:dateUtc="2025-05-18T15:05:00Z">
        <w:r w:rsidR="00850BA2" w:rsidRPr="00D3620B">
          <w:rPr>
            <w:i/>
          </w:rPr>
          <w:t xml:space="preserve">de grandes volúmenes de </w:t>
        </w:r>
        <w:r w:rsidR="00850BA2">
          <w:rPr>
            <w:i/>
          </w:rPr>
          <w:t xml:space="preserve">datos </w:t>
        </w:r>
      </w:ins>
      <w:ins w:id="69" w:author="Allan Roberto Avendano Sudario" w:date="2025-05-18T10:08:00Z" w16du:dateUtc="2025-05-18T15:08:00Z">
        <w:r w:rsidR="002943CE">
          <w:rPr>
            <w:b/>
            <w:bCs/>
            <w:i/>
          </w:rPr>
          <w:t xml:space="preserve">mediante </w:t>
        </w:r>
      </w:ins>
      <w:ins w:id="70" w:author="Allan Roberto Avendano Sudario" w:date="2025-05-18T10:04:00Z" w16du:dateUtc="2025-05-18T15:04:00Z">
        <w:r w:rsidR="00850BA2">
          <w:rPr>
            <w:i/>
          </w:rPr>
          <w:t>la</w:t>
        </w:r>
        <w:r w:rsidR="00850BA2" w:rsidRPr="00D3620B">
          <w:rPr>
            <w:i/>
          </w:rPr>
          <w:t xml:space="preserve"> integra</w:t>
        </w:r>
        <w:r w:rsidR="00850BA2">
          <w:rPr>
            <w:i/>
          </w:rPr>
          <w:t>ción d</w:t>
        </w:r>
        <w:r w:rsidR="00850BA2" w:rsidRPr="00D3620B">
          <w:rPr>
            <w:i/>
          </w:rPr>
          <w:t xml:space="preserve">el dominio matemático, </w:t>
        </w:r>
      </w:ins>
      <w:r w:rsidR="00704993">
        <w:rPr>
          <w:i/>
        </w:rPr>
        <w:t>de las ciencias computacionales</w:t>
      </w:r>
      <w:ins w:id="71" w:author="Allan Roberto Avendano Sudario" w:date="2025-05-18T10:04:00Z" w16du:dateUtc="2025-05-18T15:04:00Z">
        <w:r w:rsidR="00850BA2" w:rsidRPr="00D3620B">
          <w:rPr>
            <w:i/>
          </w:rPr>
          <w:t xml:space="preserve"> y la interpretación contextual de resultados</w:t>
        </w:r>
      </w:ins>
      <w:ins w:id="72" w:author="Allan Roberto Avendano Sudario" w:date="2025-05-18T10:06:00Z" w16du:dateUtc="2025-05-18T15:06:00Z">
        <w:r w:rsidR="001D66B2">
          <w:rPr>
            <w:i/>
          </w:rPr>
          <w:t xml:space="preserve"> </w:t>
        </w:r>
        <w:r w:rsidR="001D66B2" w:rsidRPr="00611BA9">
          <w:rPr>
            <w:b/>
            <w:bCs/>
            <w:i/>
          </w:rPr>
          <w:t>para</w:t>
        </w:r>
        <w:r w:rsidR="001D66B2" w:rsidRPr="00D3620B">
          <w:rPr>
            <w:i/>
          </w:rPr>
          <w:t xml:space="preserve"> </w:t>
        </w:r>
        <w:r w:rsidR="001D66B2">
          <w:rPr>
            <w:i/>
          </w:rPr>
          <w:t>el descubrimiento de</w:t>
        </w:r>
        <w:r w:rsidR="001D66B2" w:rsidRPr="00D3620B">
          <w:rPr>
            <w:i/>
          </w:rPr>
          <w:t xml:space="preserve"> patrones</w:t>
        </w:r>
        <w:r w:rsidR="001D66B2">
          <w:rPr>
            <w:i/>
          </w:rPr>
          <w:t xml:space="preserve"> y </w:t>
        </w:r>
        <w:r w:rsidR="001D66B2" w:rsidRPr="00D3620B">
          <w:rPr>
            <w:i/>
          </w:rPr>
          <w:t>formula</w:t>
        </w:r>
        <w:r w:rsidR="001D66B2">
          <w:rPr>
            <w:i/>
          </w:rPr>
          <w:t>ción de</w:t>
        </w:r>
        <w:r w:rsidR="001D66B2" w:rsidRPr="00D3620B">
          <w:rPr>
            <w:i/>
          </w:rPr>
          <w:t xml:space="preserve"> predicciones</w:t>
        </w:r>
        <w:r w:rsidR="001D66B2">
          <w:rPr>
            <w:i/>
          </w:rPr>
          <w:t xml:space="preserve"> en </w:t>
        </w:r>
        <w:r w:rsidR="001D66B2" w:rsidRPr="00D3620B">
          <w:rPr>
            <w:i/>
          </w:rPr>
          <w:t xml:space="preserve">la toma de decisiones en sectores </w:t>
        </w:r>
      </w:ins>
      <w:ins w:id="73" w:author="Allan Roberto Avendano Sudario" w:date="2025-05-18T10:09:00Z" w16du:dateUtc="2025-05-18T15:09:00Z">
        <w:r w:rsidR="00944BE7">
          <w:rPr>
            <w:i/>
          </w:rPr>
          <w:t>estratégicos locales e internacionales</w:t>
        </w:r>
      </w:ins>
      <w:r w:rsidR="00BA3ECB">
        <w:rPr>
          <w:i/>
        </w:rPr>
        <w:t xml:space="preserve"> </w:t>
      </w:r>
      <w:ins w:id="74" w:author="Allan Roberto Avendano Sudario" w:date="2025-05-18T10:09:00Z" w16du:dateUtc="2025-05-18T15:09:00Z">
        <w:r w:rsidR="00944BE7">
          <w:rPr>
            <w:b/>
            <w:bCs/>
            <w:i/>
          </w:rPr>
          <w:t xml:space="preserve">considerando </w:t>
        </w:r>
      </w:ins>
      <w:r w:rsidR="00BA3ECB" w:rsidRPr="00BA3ECB">
        <w:rPr>
          <w:i/>
        </w:rPr>
        <w:t xml:space="preserve">el impacto de </w:t>
      </w:r>
      <w:ins w:id="75" w:author="Allan Roberto Avendano Sudario" w:date="2025-05-18T10:09:00Z" w16du:dateUtc="2025-05-18T15:09:00Z">
        <w:r w:rsidR="00944BE7">
          <w:rPr>
            <w:i/>
          </w:rPr>
          <w:t>los asp</w:t>
        </w:r>
      </w:ins>
      <w:ins w:id="76" w:author="Allan Roberto Avendano Sudario" w:date="2025-05-18T10:10:00Z" w16du:dateUtc="2025-05-18T15:10:00Z">
        <w:r w:rsidR="00944BE7">
          <w:rPr>
            <w:i/>
          </w:rPr>
          <w:t>e</w:t>
        </w:r>
      </w:ins>
      <w:ins w:id="77" w:author="Allan Roberto Avendano Sudario" w:date="2025-05-18T10:09:00Z" w16du:dateUtc="2025-05-18T15:09:00Z">
        <w:r w:rsidR="00944BE7">
          <w:rPr>
            <w:i/>
          </w:rPr>
          <w:t>ctos éticos</w:t>
        </w:r>
      </w:ins>
      <w:r w:rsidR="00921731">
        <w:rPr>
          <w:i/>
        </w:rPr>
        <w:t>,</w:t>
      </w:r>
      <w:ins w:id="78" w:author="Allan Roberto Avendano Sudario" w:date="2025-05-18T10:10:00Z" w16du:dateUtc="2025-05-18T15:10:00Z">
        <w:r w:rsidR="00944BE7">
          <w:rPr>
            <w:i/>
          </w:rPr>
          <w:t xml:space="preserve"> social</w:t>
        </w:r>
      </w:ins>
      <w:r w:rsidR="00BA3ECB">
        <w:rPr>
          <w:i/>
        </w:rPr>
        <w:t>es</w:t>
      </w:r>
      <w:ins w:id="79" w:author="Allan Roberto Avendano Sudario" w:date="2025-05-18T10:09:00Z" w16du:dateUtc="2025-05-18T15:09:00Z">
        <w:r w:rsidR="00944BE7">
          <w:rPr>
            <w:i/>
          </w:rPr>
          <w:t xml:space="preserve"> </w:t>
        </w:r>
      </w:ins>
      <w:r w:rsidR="00921731">
        <w:rPr>
          <w:i/>
        </w:rPr>
        <w:t xml:space="preserve">y económicos </w:t>
      </w:r>
      <w:r w:rsidR="00100B56">
        <w:rPr>
          <w:i/>
        </w:rPr>
        <w:t>de</w:t>
      </w:r>
      <w:ins w:id="80" w:author="Allan Roberto Avendano Sudario" w:date="2025-05-18T10:10:00Z" w16du:dateUtc="2025-05-18T15:10:00Z">
        <w:r w:rsidR="00944BE7">
          <w:rPr>
            <w:i/>
          </w:rPr>
          <w:t xml:space="preserve"> los involucrados</w:t>
        </w:r>
      </w:ins>
      <w:r w:rsidR="00100B56">
        <w:rPr>
          <w:i/>
        </w:rPr>
        <w:t xml:space="preserve"> </w:t>
      </w:r>
      <w:r w:rsidR="00CA03FD">
        <w:rPr>
          <w:i/>
        </w:rPr>
        <w:t>en soluciones computacionales</w:t>
      </w:r>
      <w:ins w:id="81" w:author="Allan Roberto Avendano Sudario" w:date="2025-05-18T10:04:00Z" w16du:dateUtc="2025-05-18T15:04:00Z">
        <w:r w:rsidR="00850BA2">
          <w:rPr>
            <w:i/>
          </w:rPr>
          <w:t>.</w:t>
        </w:r>
      </w:ins>
    </w:p>
    <w:p w14:paraId="61C940B7" w14:textId="4DB63F13" w:rsidR="009B5309" w:rsidRDefault="00F47C4D" w:rsidP="00012A4F">
      <w:pPr>
        <w:jc w:val="both"/>
        <w:rPr>
          <w:i/>
        </w:rPr>
      </w:pPr>
      <w:r>
        <w:rPr>
          <w:b/>
          <w:bCs/>
          <w:i/>
        </w:rPr>
        <w:t>Desarrollar</w:t>
      </w:r>
      <w:r w:rsidR="00E26942">
        <w:rPr>
          <w:i/>
        </w:rPr>
        <w:t xml:space="preserve"> </w:t>
      </w:r>
      <w:r w:rsidR="00012A4F" w:rsidRPr="004919BC">
        <w:rPr>
          <w:i/>
        </w:rPr>
        <w:t>modelos de aprendizaje automático</w:t>
      </w:r>
      <w:r w:rsidR="00ED3FA5">
        <w:rPr>
          <w:i/>
        </w:rPr>
        <w:t xml:space="preserve"> </w:t>
      </w:r>
      <w:ins w:id="82" w:author="Allan Roberto Avendano Sudario" w:date="2025-05-17T18:08:00Z" w16du:dateUtc="2025-05-17T23:08:00Z">
        <w:r w:rsidR="00012A4F" w:rsidRPr="00012A4F">
          <w:rPr>
            <w:b/>
            <w:bCs/>
            <w:i/>
          </w:rPr>
          <w:t>a par</w:t>
        </w:r>
      </w:ins>
      <w:ins w:id="83" w:author="Allan Roberto Avendano Sudario" w:date="2025-05-17T18:09:00Z" w16du:dateUtc="2025-05-17T23:09:00Z">
        <w:r w:rsidR="00012A4F" w:rsidRPr="00012A4F">
          <w:rPr>
            <w:b/>
            <w:bCs/>
            <w:i/>
          </w:rPr>
          <w:t>tir</w:t>
        </w:r>
        <w:r w:rsidR="00012A4F">
          <w:rPr>
            <w:i/>
          </w:rPr>
          <w:t xml:space="preserve"> del desarrollo de</w:t>
        </w:r>
      </w:ins>
      <w:r w:rsidR="007D0930" w:rsidRPr="008E5F15">
        <w:rPr>
          <w:i/>
        </w:rPr>
        <w:t>l pensamiento analítico, la resolución de problemas complejos, la creatividad</w:t>
      </w:r>
      <w:r w:rsidR="007D0930">
        <w:rPr>
          <w:i/>
        </w:rPr>
        <w:t xml:space="preserve"> y </w:t>
      </w:r>
      <w:r w:rsidR="007D0930" w:rsidRPr="008E5F15">
        <w:rPr>
          <w:i/>
        </w:rPr>
        <w:t>la resiliencia, en combinación con competencias técnicas como la programación</w:t>
      </w:r>
      <w:r w:rsidR="007D0930">
        <w:rPr>
          <w:i/>
        </w:rPr>
        <w:t>,</w:t>
      </w:r>
      <w:r w:rsidR="00012A4F" w:rsidRPr="004919BC">
        <w:rPr>
          <w:i/>
        </w:rPr>
        <w:t xml:space="preserve"> optimización de modelos, ingeniería de características y validación experimental </w:t>
      </w:r>
      <w:del w:id="84" w:author="Allan Roberto Avendano Sudario" w:date="2025-05-17T18:09:00Z" w16du:dateUtc="2025-05-17T23:09:00Z">
        <w:r w:rsidR="00012A4F" w:rsidRPr="004919BC" w:rsidDel="005A5708">
          <w:rPr>
            <w:i/>
          </w:rPr>
          <w:delText xml:space="preserve">para </w:delText>
        </w:r>
      </w:del>
      <w:r w:rsidR="00012A4F" w:rsidRPr="00012A4F">
        <w:rPr>
          <w:b/>
          <w:bCs/>
          <w:i/>
        </w:rPr>
        <w:t>para</w:t>
      </w:r>
      <w:r w:rsidR="00012A4F" w:rsidRPr="004919BC">
        <w:rPr>
          <w:i/>
        </w:rPr>
        <w:t xml:space="preserve"> </w:t>
      </w:r>
      <w:del w:id="85" w:author="Allan Roberto Avendano Sudario" w:date="2025-05-17T18:08:00Z" w16du:dateUtc="2025-05-17T23:08:00Z">
        <w:r w:rsidR="00012A4F" w:rsidRPr="004919BC" w:rsidDel="005A5708">
          <w:rPr>
            <w:i/>
          </w:rPr>
          <w:delText xml:space="preserve">resolver </w:delText>
        </w:r>
      </w:del>
      <w:ins w:id="86" w:author="Allan Roberto Avendano Sudario" w:date="2025-05-17T18:08:00Z" w16du:dateUtc="2025-05-17T23:08:00Z">
        <w:r w:rsidR="00012A4F">
          <w:rPr>
            <w:i/>
          </w:rPr>
          <w:t>la resolución de</w:t>
        </w:r>
        <w:r w:rsidR="00012A4F" w:rsidRPr="004919BC">
          <w:rPr>
            <w:i/>
          </w:rPr>
          <w:t xml:space="preserve"> </w:t>
        </w:r>
      </w:ins>
      <w:r w:rsidR="00012A4F" w:rsidRPr="004919BC">
        <w:rPr>
          <w:i/>
        </w:rPr>
        <w:t>problemas específicos</w:t>
      </w:r>
      <w:r w:rsidR="00245CF5">
        <w:rPr>
          <w:i/>
        </w:rPr>
        <w:t xml:space="preserve"> relacionados con la </w:t>
      </w:r>
      <w:r w:rsidR="00ED3FA5">
        <w:rPr>
          <w:i/>
        </w:rPr>
        <w:t xml:space="preserve">eficiencia en la productividad </w:t>
      </w:r>
      <w:r w:rsidR="00BA3ECB">
        <w:rPr>
          <w:i/>
        </w:rPr>
        <w:t>en</w:t>
      </w:r>
      <w:r w:rsidR="00ED3FA5">
        <w:rPr>
          <w:i/>
        </w:rPr>
        <w:t xml:space="preserve"> entornos colaborativos</w:t>
      </w:r>
      <w:r w:rsidR="00BA3ECB">
        <w:rPr>
          <w:i/>
        </w:rPr>
        <w:t xml:space="preserve"> emergentes</w:t>
      </w:r>
      <w:r w:rsidR="00ED3FA5">
        <w:rPr>
          <w:i/>
        </w:rPr>
        <w:t xml:space="preserve"> </w:t>
      </w:r>
      <w:r w:rsidR="007E0840">
        <w:rPr>
          <w:b/>
          <w:bCs/>
          <w:i/>
        </w:rPr>
        <w:t>asegurando</w:t>
      </w:r>
      <w:r w:rsidR="00ED3FA5">
        <w:rPr>
          <w:i/>
        </w:rPr>
        <w:t xml:space="preserve"> </w:t>
      </w:r>
      <w:r w:rsidR="000E0F35" w:rsidRPr="00CD41B3">
        <w:rPr>
          <w:i/>
        </w:rPr>
        <w:t>la aplicación</w:t>
      </w:r>
      <w:r w:rsidR="007E0840">
        <w:rPr>
          <w:i/>
        </w:rPr>
        <w:t xml:space="preserve"> de los estándares locales, nacionales e internacionales</w:t>
      </w:r>
      <w:r w:rsidR="001D0240">
        <w:rPr>
          <w:i/>
        </w:rPr>
        <w:t>;</w:t>
      </w:r>
      <w:r w:rsidR="007E0840">
        <w:rPr>
          <w:i/>
        </w:rPr>
        <w:t xml:space="preserve"> así</w:t>
      </w:r>
      <w:r w:rsidR="000E0F35" w:rsidRPr="00CD41B3">
        <w:rPr>
          <w:i/>
        </w:rPr>
        <w:t xml:space="preserve"> </w:t>
      </w:r>
      <w:r w:rsidR="007E0840">
        <w:rPr>
          <w:i/>
        </w:rPr>
        <w:t>como</w:t>
      </w:r>
      <w:r w:rsidR="001D0240">
        <w:rPr>
          <w:i/>
        </w:rPr>
        <w:t xml:space="preserve">, </w:t>
      </w:r>
      <w:r w:rsidR="007E0840">
        <w:rPr>
          <w:i/>
        </w:rPr>
        <w:t xml:space="preserve">los </w:t>
      </w:r>
      <w:r w:rsidR="000E0F35" w:rsidRPr="00CD41B3">
        <w:rPr>
          <w:i/>
        </w:rPr>
        <w:t>marcos legales y regulatorios</w:t>
      </w:r>
      <w:r w:rsidR="000E0F35">
        <w:rPr>
          <w:i/>
        </w:rPr>
        <w:t xml:space="preserve"> </w:t>
      </w:r>
      <w:ins w:id="87" w:author="Allan Roberto Avendano Sudario" w:date="2025-05-17T18:09:00Z" w16du:dateUtc="2025-05-17T23:09:00Z">
        <w:r w:rsidR="000E0F35">
          <w:rPr>
            <w:i/>
          </w:rPr>
          <w:t>en la</w:t>
        </w:r>
        <w:r w:rsidR="000E0F35" w:rsidRPr="004919BC">
          <w:rPr>
            <w:i/>
          </w:rPr>
          <w:t xml:space="preserve"> </w:t>
        </w:r>
      </w:ins>
      <w:r w:rsidR="000E0F35" w:rsidRPr="004919BC">
        <w:rPr>
          <w:i/>
        </w:rPr>
        <w:t>constru</w:t>
      </w:r>
      <w:ins w:id="88" w:author="Allan Roberto Avendano Sudario" w:date="2025-05-17T18:09:00Z" w16du:dateUtc="2025-05-17T23:09:00Z">
        <w:r w:rsidR="000E0F35">
          <w:rPr>
            <w:i/>
          </w:rPr>
          <w:t>cción de</w:t>
        </w:r>
      </w:ins>
      <w:del w:id="89" w:author="Allan Roberto Avendano Sudario" w:date="2025-05-17T18:09:00Z" w16du:dateUtc="2025-05-17T23:09:00Z">
        <w:r w:rsidR="000E0F35" w:rsidRPr="004919BC" w:rsidDel="005A5708">
          <w:rPr>
            <w:i/>
          </w:rPr>
          <w:delText>ir</w:delText>
        </w:r>
      </w:del>
      <w:r w:rsidR="000E0F35" w:rsidRPr="004919BC">
        <w:rPr>
          <w:i/>
        </w:rPr>
        <w:t xml:space="preserve"> sistemas inteligentes robustos y escalables</w:t>
      </w:r>
      <w:r w:rsidR="000E0F35">
        <w:rPr>
          <w:i/>
        </w:rPr>
        <w:t>.</w:t>
      </w:r>
    </w:p>
    <w:p w14:paraId="4F6CD549" w14:textId="5FAB0DA9" w:rsidR="00897C00" w:rsidRDefault="00A550BE" w:rsidP="00012A4F">
      <w:pPr>
        <w:jc w:val="both"/>
        <w:rPr>
          <w:i/>
        </w:rPr>
      </w:pPr>
      <w:r>
        <w:rPr>
          <w:b/>
          <w:bCs/>
          <w:i/>
        </w:rPr>
        <w:t>Argumentar</w:t>
      </w:r>
      <w:r w:rsidR="00897C00" w:rsidRPr="00897C00">
        <w:rPr>
          <w:i/>
        </w:rPr>
        <w:t xml:space="preserve"> hallazgos tecnológicos en contextos de </w:t>
      </w:r>
      <w:r w:rsidR="00D54158">
        <w:rPr>
          <w:i/>
        </w:rPr>
        <w:t xml:space="preserve">la </w:t>
      </w:r>
      <w:r w:rsidR="00897C00" w:rsidRPr="00897C00">
        <w:rPr>
          <w:i/>
        </w:rPr>
        <w:t xml:space="preserve">ciencia de datos </w:t>
      </w:r>
      <w:r w:rsidR="00D54158">
        <w:rPr>
          <w:i/>
        </w:rPr>
        <w:t>y de la</w:t>
      </w:r>
      <w:r w:rsidR="00897C00" w:rsidRPr="00897C00">
        <w:rPr>
          <w:i/>
        </w:rPr>
        <w:t xml:space="preserve"> inteligencia artificial</w:t>
      </w:r>
      <w:r w:rsidR="00D54158">
        <w:rPr>
          <w:i/>
        </w:rPr>
        <w:t xml:space="preserve"> </w:t>
      </w:r>
      <w:r w:rsidR="009B5309" w:rsidRPr="00CD41B3">
        <w:rPr>
          <w:i/>
        </w:rPr>
        <w:t xml:space="preserve">orientadas a problemáticas </w:t>
      </w:r>
      <w:r w:rsidR="00E25283">
        <w:rPr>
          <w:i/>
        </w:rPr>
        <w:t>complejos</w:t>
      </w:r>
      <w:r w:rsidR="00E67C5C">
        <w:rPr>
          <w:i/>
        </w:rPr>
        <w:t xml:space="preserve"> </w:t>
      </w:r>
      <w:r w:rsidR="00E67C5C" w:rsidRPr="00E67C5C">
        <w:rPr>
          <w:b/>
          <w:bCs/>
          <w:i/>
        </w:rPr>
        <w:t>mediante</w:t>
      </w:r>
      <w:r w:rsidR="00D54158">
        <w:rPr>
          <w:i/>
        </w:rPr>
        <w:t xml:space="preserve"> </w:t>
      </w:r>
      <w:r w:rsidR="00E67C5C">
        <w:rPr>
          <w:i/>
          <w:iCs/>
        </w:rPr>
        <w:t xml:space="preserve">la </w:t>
      </w:r>
      <w:r w:rsidR="00E67C5C" w:rsidRPr="00571440">
        <w:rPr>
          <w:i/>
        </w:rPr>
        <w:t>conexión entre los fundamentos teóricos</w:t>
      </w:r>
      <w:r w:rsidR="00E67C5C">
        <w:rPr>
          <w:i/>
        </w:rPr>
        <w:t>, pensamiento crítico</w:t>
      </w:r>
      <w:r w:rsidR="00E67C5C" w:rsidRPr="00571440">
        <w:rPr>
          <w:i/>
        </w:rPr>
        <w:t xml:space="preserve"> y la resolución práctica de problemas reales </w:t>
      </w:r>
      <w:r w:rsidR="00750121">
        <w:rPr>
          <w:i/>
        </w:rPr>
        <w:t>en un</w:t>
      </w:r>
      <w:r w:rsidR="00E67C5C" w:rsidRPr="00571440">
        <w:rPr>
          <w:i/>
        </w:rPr>
        <w:t xml:space="preserve"> entorno científico</w:t>
      </w:r>
      <w:r w:rsidR="00E67C5C">
        <w:rPr>
          <w:i/>
        </w:rPr>
        <w:t xml:space="preserve"> </w:t>
      </w:r>
      <w:r w:rsidR="00897C00" w:rsidRPr="00897C00">
        <w:rPr>
          <w:b/>
          <w:bCs/>
          <w:i/>
        </w:rPr>
        <w:t>para</w:t>
      </w:r>
      <w:r w:rsidR="00897C00" w:rsidRPr="00897C00">
        <w:rPr>
          <w:i/>
        </w:rPr>
        <w:t xml:space="preserve"> </w:t>
      </w:r>
      <w:r w:rsidR="00D54158" w:rsidRPr="009F35FB">
        <w:rPr>
          <w:i/>
        </w:rPr>
        <w:t>la generación de opiniones técnicas</w:t>
      </w:r>
      <w:r w:rsidR="009B5309">
        <w:rPr>
          <w:i/>
        </w:rPr>
        <w:t xml:space="preserve"> </w:t>
      </w:r>
      <w:r w:rsidR="00D54158" w:rsidRPr="009F35FB">
        <w:rPr>
          <w:i/>
        </w:rPr>
        <w:t>en la toma de decisiones estratégicas ​​en entornos multidisciplinarios y multiculturales</w:t>
      </w:r>
      <w:r w:rsidR="00897C00" w:rsidRPr="00897C00">
        <w:rPr>
          <w:i/>
        </w:rPr>
        <w:t xml:space="preserve"> </w:t>
      </w:r>
      <w:r w:rsidR="00897C00" w:rsidRPr="00D54158">
        <w:rPr>
          <w:b/>
          <w:bCs/>
          <w:i/>
        </w:rPr>
        <w:t>utilizando</w:t>
      </w:r>
      <w:r w:rsidR="00897C00" w:rsidRPr="00897C00">
        <w:rPr>
          <w:i/>
        </w:rPr>
        <w:t xml:space="preserve"> </w:t>
      </w:r>
      <w:r w:rsidR="00D54158">
        <w:rPr>
          <w:i/>
        </w:rPr>
        <w:t xml:space="preserve">un </w:t>
      </w:r>
      <w:r w:rsidR="00897C00" w:rsidRPr="00897C00">
        <w:rPr>
          <w:i/>
        </w:rPr>
        <w:t>lenguaje claro, preciso y adaptado al público objetivo, y asegurando la integridad, trazabilidad y relevancia de la información presentada.</w:t>
      </w:r>
    </w:p>
    <w:p w14:paraId="5EFB093C" w14:textId="38C61CBD" w:rsidR="001F1AB9" w:rsidRDefault="00A550BE" w:rsidP="001F1AB9">
      <w:pPr>
        <w:jc w:val="both"/>
        <w:rPr>
          <w:i/>
        </w:rPr>
      </w:pPr>
      <w:r>
        <w:rPr>
          <w:b/>
          <w:bCs/>
          <w:i/>
        </w:rPr>
        <w:t>Implementar</w:t>
      </w:r>
      <w:r w:rsidR="00E26942">
        <w:rPr>
          <w:i/>
        </w:rPr>
        <w:t xml:space="preserve"> soluciones computacionales que incorporen </w:t>
      </w:r>
      <w:r w:rsidR="00585E9C">
        <w:rPr>
          <w:i/>
        </w:rPr>
        <w:t>analítica avanzada de grandes volúmenes de dato</w:t>
      </w:r>
      <w:r w:rsidR="001F1AB9">
        <w:rPr>
          <w:i/>
        </w:rPr>
        <w:t>s o modelos</w:t>
      </w:r>
      <w:r w:rsidR="00585E9C">
        <w:rPr>
          <w:i/>
        </w:rPr>
        <w:t xml:space="preserve"> </w:t>
      </w:r>
      <w:r w:rsidR="00EE7452">
        <w:rPr>
          <w:i/>
        </w:rPr>
        <w:t>fundacionales</w:t>
      </w:r>
      <w:r w:rsidR="00585E9C">
        <w:rPr>
          <w:i/>
        </w:rPr>
        <w:t xml:space="preserve"> </w:t>
      </w:r>
      <w:r w:rsidR="001F1AB9" w:rsidRPr="001F1AB9">
        <w:rPr>
          <w:b/>
          <w:bCs/>
          <w:i/>
        </w:rPr>
        <w:t>m</w:t>
      </w:r>
      <w:r w:rsidR="00585E9C" w:rsidRPr="001F1AB9">
        <w:rPr>
          <w:b/>
          <w:bCs/>
          <w:i/>
        </w:rPr>
        <w:t>ediante</w:t>
      </w:r>
      <w:r w:rsidR="001F1AB9">
        <w:rPr>
          <w:i/>
        </w:rPr>
        <w:t xml:space="preserve"> la aplicación de los fundamentos de </w:t>
      </w:r>
      <w:r w:rsidR="001F1AB9" w:rsidRPr="005A65E0">
        <w:rPr>
          <w:i/>
        </w:rPr>
        <w:t>las ciencias de la computación, la estadística inferencial, la matemática aplicada</w:t>
      </w:r>
      <w:r w:rsidR="001F1AB9">
        <w:rPr>
          <w:i/>
        </w:rPr>
        <w:t>,</w:t>
      </w:r>
      <w:r w:rsidR="001F1AB9" w:rsidRPr="005A65E0">
        <w:rPr>
          <w:i/>
        </w:rPr>
        <w:t xml:space="preserve"> la ingeniería de software</w:t>
      </w:r>
      <w:r w:rsidR="001F1AB9">
        <w:rPr>
          <w:i/>
        </w:rPr>
        <w:t xml:space="preserve"> y la gestión de datos </w:t>
      </w:r>
      <w:r w:rsidR="00EE7452" w:rsidRPr="00EE7452">
        <w:rPr>
          <w:b/>
          <w:bCs/>
          <w:i/>
        </w:rPr>
        <w:t>p</w:t>
      </w:r>
      <w:r w:rsidR="00585E9C" w:rsidRPr="00EE7452">
        <w:rPr>
          <w:b/>
          <w:bCs/>
          <w:i/>
        </w:rPr>
        <w:t>ara</w:t>
      </w:r>
      <w:r w:rsidR="00EE7452">
        <w:rPr>
          <w:i/>
        </w:rPr>
        <w:t xml:space="preserve"> la</w:t>
      </w:r>
      <w:r w:rsidR="00EE7452" w:rsidRPr="00EE7452">
        <w:rPr>
          <w:i/>
        </w:rPr>
        <w:t xml:space="preserve"> </w:t>
      </w:r>
      <w:r w:rsidR="00EE7452">
        <w:rPr>
          <w:i/>
        </w:rPr>
        <w:t>resolución</w:t>
      </w:r>
      <w:r w:rsidR="00EE7452" w:rsidRPr="00EE7452">
        <w:rPr>
          <w:i/>
        </w:rPr>
        <w:t xml:space="preserve"> de problemáticas definidas </w:t>
      </w:r>
      <w:r w:rsidR="00EE7452">
        <w:rPr>
          <w:i/>
        </w:rPr>
        <w:t xml:space="preserve">en equipos </w:t>
      </w:r>
      <w:r w:rsidR="00EE7452" w:rsidRPr="00CD41B3">
        <w:rPr>
          <w:i/>
          <w:iCs/>
        </w:rPr>
        <w:t>multiculturales</w:t>
      </w:r>
      <w:r w:rsidR="00EE7452">
        <w:rPr>
          <w:i/>
          <w:iCs/>
        </w:rPr>
        <w:t xml:space="preserve"> </w:t>
      </w:r>
      <w:r w:rsidR="00EE7452" w:rsidRPr="00EE7452">
        <w:rPr>
          <w:b/>
          <w:bCs/>
          <w:i/>
          <w:iCs/>
        </w:rPr>
        <w:t>a</w:t>
      </w:r>
      <w:r w:rsidR="001F1AB9" w:rsidRPr="00EE7452">
        <w:rPr>
          <w:b/>
          <w:bCs/>
          <w:i/>
        </w:rPr>
        <w:t>plicando</w:t>
      </w:r>
      <w:r w:rsidR="001F1AB9">
        <w:rPr>
          <w:i/>
        </w:rPr>
        <w:t xml:space="preserve"> un</w:t>
      </w:r>
      <w:r w:rsidR="001F1AB9" w:rsidRPr="00CD41B3">
        <w:rPr>
          <w:i/>
        </w:rPr>
        <w:t xml:space="preserve"> enfoque ético y socialmente responsable</w:t>
      </w:r>
      <w:r w:rsidR="001F1AB9">
        <w:rPr>
          <w:i/>
          <w:iCs/>
        </w:rPr>
        <w:t>.</w:t>
      </w:r>
    </w:p>
    <w:p w14:paraId="2D3FA634" w14:textId="5F9E1DE8" w:rsidR="00585E9C" w:rsidRDefault="00585E9C" w:rsidP="00012A4F">
      <w:pPr>
        <w:jc w:val="both"/>
        <w:rPr>
          <w:i/>
        </w:rPr>
      </w:pPr>
    </w:p>
    <w:p w14:paraId="3D35B48B" w14:textId="77777777" w:rsidR="00255599" w:rsidRDefault="00255599" w:rsidP="00012A4F">
      <w:pPr>
        <w:jc w:val="both"/>
        <w:rPr>
          <w:i/>
        </w:rPr>
      </w:pPr>
    </w:p>
    <w:p w14:paraId="67C69C43" w14:textId="094281AE" w:rsidR="003C0DB3" w:rsidRPr="00E75F0C" w:rsidRDefault="003C0DB3" w:rsidP="006D49FD">
      <w:pPr>
        <w:jc w:val="both"/>
        <w:rPr>
          <w:i/>
        </w:rPr>
      </w:pPr>
      <w:r w:rsidRPr="00E75F0C">
        <w:rPr>
          <w:i/>
        </w:rPr>
        <w:br w:type="page"/>
      </w:r>
    </w:p>
    <w:p w14:paraId="60619240" w14:textId="77777777" w:rsidR="00AE3E87" w:rsidRDefault="00000000">
      <w:pPr>
        <w:jc w:val="both"/>
      </w:pPr>
      <w:r>
        <w:lastRenderedPageBreak/>
        <w:t xml:space="preserve">4.3 Campos de Desempeño </w:t>
      </w:r>
    </w:p>
    <w:p w14:paraId="1A348249" w14:textId="77777777" w:rsidR="00AE3E87" w:rsidRDefault="00000000">
      <w:pPr>
        <w:spacing w:after="0"/>
        <w:jc w:val="both"/>
        <w:rPr>
          <w:sz w:val="16"/>
          <w:szCs w:val="16"/>
        </w:rPr>
      </w:pPr>
      <w:r>
        <w:rPr>
          <w:sz w:val="16"/>
          <w:szCs w:val="16"/>
        </w:rPr>
        <w:t>En esta sección, se espera que responda a la pregunta:</w:t>
      </w:r>
    </w:p>
    <w:p w14:paraId="6B76E69C"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¿En qué áreas específicas podrá desempeñarse el graduado?</w:t>
      </w:r>
    </w:p>
    <w:p w14:paraId="4B79E270" w14:textId="77777777" w:rsidR="00AE3E87" w:rsidRDefault="00000000">
      <w:pPr>
        <w:spacing w:after="0"/>
        <w:jc w:val="both"/>
        <w:rPr>
          <w:sz w:val="16"/>
          <w:szCs w:val="16"/>
        </w:rPr>
      </w:pPr>
      <w:r>
        <w:rPr>
          <w:sz w:val="16"/>
          <w:szCs w:val="16"/>
        </w:rPr>
        <w:t>Agregar entre 3 a 5 áreas de desempeño. A continuación, se describe un ejemplo:</w:t>
      </w:r>
    </w:p>
    <w:p w14:paraId="025CA10F" w14:textId="77777777" w:rsidR="00203AEC" w:rsidRDefault="00203AEC" w:rsidP="001D6904">
      <w:pPr>
        <w:pBdr>
          <w:bottom w:val="single" w:sz="6" w:space="1" w:color="auto"/>
        </w:pBdr>
        <w:spacing w:after="0"/>
        <w:ind w:left="720" w:hanging="720"/>
        <w:jc w:val="both"/>
        <w:rPr>
          <w:i/>
        </w:rPr>
      </w:pPr>
    </w:p>
    <w:p w14:paraId="763E3CE5" w14:textId="77777777" w:rsidR="00524FA8" w:rsidRDefault="00524FA8">
      <w:pPr>
        <w:rPr>
          <w:ins w:id="90" w:author="Allan Roberto Avendano Sudario" w:date="2025-05-16T14:39:00Z" w16du:dateUtc="2025-05-16T19:39:00Z"/>
          <w:i/>
        </w:rPr>
      </w:pPr>
    </w:p>
    <w:p w14:paraId="0F8ED79B" w14:textId="22D7AAD5" w:rsidR="00345156" w:rsidRDefault="00333F1F">
      <w:pPr>
        <w:jc w:val="both"/>
        <w:rPr>
          <w:i/>
        </w:rPr>
        <w:pPrChange w:id="91" w:author="Allan Roberto Avendano Sudario" w:date="2025-05-17T18:06:00Z" w16du:dateUtc="2025-05-17T23:06:00Z">
          <w:pPr/>
        </w:pPrChange>
      </w:pPr>
      <w:ins w:id="92" w:author="Allan Roberto Avendano Sudario" w:date="2025-05-16T14:39:00Z" w16du:dateUtc="2025-05-16T19:39:00Z">
        <w:r>
          <w:rPr>
            <w:i/>
          </w:rPr>
          <w:t>Los gradu</w:t>
        </w:r>
      </w:ins>
      <w:ins w:id="93" w:author="Allan Roberto Avendano Sudario" w:date="2025-05-16T14:40:00Z" w16du:dateUtc="2025-05-16T19:40:00Z">
        <w:r>
          <w:rPr>
            <w:i/>
          </w:rPr>
          <w:t xml:space="preserve">ados de la carrera en Ciencia de Datos e Inteligencia Artificial </w:t>
        </w:r>
      </w:ins>
      <w:ins w:id="94" w:author="Allan Roberto Avendano Sudario" w:date="2025-05-16T14:52:00Z" w16du:dateUtc="2025-05-16T19:52:00Z">
        <w:r w:rsidR="006305F6">
          <w:rPr>
            <w:i/>
          </w:rPr>
          <w:t>podrán desempeñarse</w:t>
        </w:r>
      </w:ins>
      <w:ins w:id="95" w:author="Allan Roberto Avendano Sudario" w:date="2025-05-16T14:53:00Z" w16du:dateUtc="2025-05-16T19:53:00Z">
        <w:r w:rsidR="00345156">
          <w:rPr>
            <w:i/>
          </w:rPr>
          <w:t xml:space="preserve"> en su área de conocimiento; a</w:t>
        </w:r>
      </w:ins>
      <w:ins w:id="96" w:author="Allan Roberto Avendano Sudario" w:date="2025-05-16T14:52:00Z" w16du:dateUtc="2025-05-16T19:52:00Z">
        <w:r w:rsidR="006305F6">
          <w:rPr>
            <w:i/>
          </w:rPr>
          <w:t xml:space="preserve">sí como asumir </w:t>
        </w:r>
        <w:r w:rsidR="006305F6" w:rsidRPr="00333F1F">
          <w:rPr>
            <w:i/>
          </w:rPr>
          <w:t>roles en sectores de rápido</w:t>
        </w:r>
        <w:r w:rsidR="006305F6">
          <w:rPr>
            <w:i/>
          </w:rPr>
          <w:t xml:space="preserve"> </w:t>
        </w:r>
        <w:r w:rsidR="006305F6" w:rsidRPr="00333F1F">
          <w:rPr>
            <w:i/>
          </w:rPr>
          <w:t>crecimiento</w:t>
        </w:r>
      </w:ins>
      <w:ins w:id="97" w:author="Allan Roberto Avendano Sudario" w:date="2025-05-16T14:53:00Z" w16du:dateUtc="2025-05-16T19:53:00Z">
        <w:r w:rsidR="006305F6">
          <w:rPr>
            <w:i/>
          </w:rPr>
          <w:t xml:space="preserve"> y</w:t>
        </w:r>
      </w:ins>
      <w:ins w:id="98" w:author="Allan Roberto Avendano Sudario" w:date="2025-05-16T14:52:00Z" w16du:dateUtc="2025-05-16T19:52:00Z">
        <w:r w:rsidR="006305F6">
          <w:rPr>
            <w:i/>
          </w:rPr>
          <w:t xml:space="preserve"> en </w:t>
        </w:r>
      </w:ins>
      <w:ins w:id="99" w:author="Allan Roberto Avendano Sudario" w:date="2025-05-16T14:51:00Z" w16du:dateUtc="2025-05-16T19:51:00Z">
        <w:r w:rsidR="006305F6">
          <w:rPr>
            <w:i/>
          </w:rPr>
          <w:t>nuevos campos de aplicación profesional</w:t>
        </w:r>
      </w:ins>
      <w:ins w:id="100" w:author="Allan Roberto Avendano Sudario" w:date="2025-05-16T14:53:00Z" w16du:dateUtc="2025-05-16T19:53:00Z">
        <w:r w:rsidR="006305F6">
          <w:rPr>
            <w:i/>
          </w:rPr>
          <w:t xml:space="preserve">, </w:t>
        </w:r>
      </w:ins>
      <w:ins w:id="101" w:author="Allan Roberto Avendano Sudario" w:date="2025-05-17T18:07:00Z" w16du:dateUtc="2025-05-17T23:07:00Z">
        <w:r w:rsidR="004863D7">
          <w:rPr>
            <w:i/>
          </w:rPr>
          <w:t>a partir de</w:t>
        </w:r>
      </w:ins>
      <w:ins w:id="102" w:author="Allan Roberto Avendano Sudario" w:date="2025-05-16T14:53:00Z" w16du:dateUtc="2025-05-16T19:53:00Z">
        <w:r w:rsidR="00345156">
          <w:rPr>
            <w:i/>
          </w:rPr>
          <w:t xml:space="preserve"> las siguiente</w:t>
        </w:r>
      </w:ins>
      <w:ins w:id="103" w:author="Allan Roberto Avendano Sudario" w:date="2025-05-16T14:52:00Z" w16du:dateUtc="2025-05-16T19:52:00Z">
        <w:r w:rsidR="006305F6">
          <w:rPr>
            <w:i/>
          </w:rPr>
          <w:t xml:space="preserve"> </w:t>
        </w:r>
      </w:ins>
      <w:ins w:id="104" w:author="Allan Roberto Avendano Sudario" w:date="2025-05-16T14:51:00Z" w16du:dateUtc="2025-05-16T19:51:00Z">
        <w:r w:rsidR="006305F6">
          <w:rPr>
            <w:i/>
          </w:rPr>
          <w:t>áreas</w:t>
        </w:r>
      </w:ins>
      <w:ins w:id="105" w:author="Allan Roberto Avendano Sudario" w:date="2025-05-16T14:52:00Z" w16du:dateUtc="2025-05-16T19:52:00Z">
        <w:r w:rsidR="006305F6">
          <w:rPr>
            <w:i/>
          </w:rPr>
          <w:t xml:space="preserve"> específicas</w:t>
        </w:r>
      </w:ins>
      <w:ins w:id="106" w:author="Allan Roberto Avendano Sudario" w:date="2025-05-16T14:51:00Z" w16du:dateUtc="2025-05-16T19:51:00Z">
        <w:r w:rsidR="006305F6">
          <w:rPr>
            <w:i/>
          </w:rPr>
          <w:t>:</w:t>
        </w:r>
      </w:ins>
    </w:p>
    <w:p w14:paraId="2BBC9EF2" w14:textId="75D88D60" w:rsidR="00D3620B" w:rsidRPr="00D3620B" w:rsidRDefault="00235CFD">
      <w:pPr>
        <w:rPr>
          <w:b/>
          <w:bCs/>
          <w:i/>
        </w:rPr>
      </w:pPr>
      <w:bookmarkStart w:id="107" w:name="p143"/>
      <w:bookmarkEnd w:id="107"/>
      <w:r>
        <w:rPr>
          <w:b/>
          <w:bCs/>
          <w:i/>
        </w:rPr>
        <w:t>Ciencia</w:t>
      </w:r>
      <w:r w:rsidR="00D3620B" w:rsidRPr="00D3620B">
        <w:rPr>
          <w:b/>
          <w:bCs/>
          <w:i/>
        </w:rPr>
        <w:t xml:space="preserve"> de Datos</w:t>
      </w:r>
    </w:p>
    <w:p w14:paraId="6D56CEE8" w14:textId="41D365E8" w:rsidR="00D3620B" w:rsidRDefault="00D3620B" w:rsidP="0073193B">
      <w:pPr>
        <w:jc w:val="both"/>
        <w:rPr>
          <w:i/>
        </w:rPr>
      </w:pPr>
      <w:r>
        <w:rPr>
          <w:i/>
        </w:rPr>
        <w:t>D</w:t>
      </w:r>
      <w:r w:rsidRPr="00D3620B">
        <w:rPr>
          <w:i/>
        </w:rPr>
        <w:t xml:space="preserve">iseña y aplica técnicas de análisis avanzado </w:t>
      </w:r>
      <w:ins w:id="108" w:author="Allan Roberto Avendano Sudario" w:date="2025-05-17T18:07:00Z" w16du:dateUtc="2025-05-17T23:07:00Z">
        <w:r w:rsidR="0098298C">
          <w:rPr>
            <w:i/>
          </w:rPr>
          <w:t>mediante la</w:t>
        </w:r>
      </w:ins>
      <w:r w:rsidR="0098298C" w:rsidRPr="00D3620B">
        <w:rPr>
          <w:i/>
        </w:rPr>
        <w:t xml:space="preserve"> integra</w:t>
      </w:r>
      <w:ins w:id="109" w:author="Allan Roberto Avendano Sudario" w:date="2025-05-17T18:07:00Z" w16du:dateUtc="2025-05-17T23:07:00Z">
        <w:r w:rsidR="0098298C">
          <w:rPr>
            <w:i/>
          </w:rPr>
          <w:t>ción d</w:t>
        </w:r>
      </w:ins>
      <w:del w:id="110" w:author="Allan Roberto Avendano Sudario" w:date="2025-05-17T18:07:00Z" w16du:dateUtc="2025-05-17T23:07:00Z">
        <w:r w:rsidR="0098298C" w:rsidRPr="00D3620B" w:rsidDel="008572C0">
          <w:rPr>
            <w:i/>
          </w:rPr>
          <w:delText xml:space="preserve"> </w:delText>
        </w:r>
      </w:del>
      <w:r w:rsidR="0098298C" w:rsidRPr="00D3620B">
        <w:rPr>
          <w:i/>
        </w:rPr>
        <w:t>el dominio matemático, la programación y la interpretación contextual de resultados</w:t>
      </w:r>
      <w:r w:rsidR="0098298C">
        <w:rPr>
          <w:i/>
        </w:rPr>
        <w:t xml:space="preserve"> </w:t>
      </w:r>
      <w:r w:rsidRPr="00D3620B">
        <w:rPr>
          <w:i/>
        </w:rPr>
        <w:t xml:space="preserve">para </w:t>
      </w:r>
      <w:del w:id="111" w:author="Allan Roberto Avendano Sudario" w:date="2025-05-18T10:04:00Z" w16du:dateUtc="2025-05-18T15:04:00Z">
        <w:r w:rsidRPr="00D3620B" w:rsidDel="00850BA2">
          <w:rPr>
            <w:i/>
          </w:rPr>
          <w:delText xml:space="preserve">descubrir </w:delText>
        </w:r>
      </w:del>
      <w:ins w:id="112" w:author="Allan Roberto Avendano Sudario" w:date="2025-05-18T10:04:00Z" w16du:dateUtc="2025-05-18T15:04:00Z">
        <w:r w:rsidR="00850BA2">
          <w:rPr>
            <w:i/>
          </w:rPr>
          <w:t>el descubrimiento de</w:t>
        </w:r>
        <w:r w:rsidR="00850BA2" w:rsidRPr="00D3620B">
          <w:rPr>
            <w:i/>
          </w:rPr>
          <w:t xml:space="preserve"> </w:t>
        </w:r>
      </w:ins>
      <w:r w:rsidRPr="00D3620B">
        <w:rPr>
          <w:i/>
        </w:rPr>
        <w:t>patrones, genera</w:t>
      </w:r>
      <w:ins w:id="113" w:author="Allan Roberto Avendano Sudario" w:date="2025-05-18T10:04:00Z" w16du:dateUtc="2025-05-18T15:04:00Z">
        <w:r w:rsidR="00850BA2">
          <w:rPr>
            <w:i/>
          </w:rPr>
          <w:t>ción de</w:t>
        </w:r>
      </w:ins>
      <w:del w:id="114" w:author="Allan Roberto Avendano Sudario" w:date="2025-05-18T10:04:00Z" w16du:dateUtc="2025-05-18T15:04:00Z">
        <w:r w:rsidRPr="00D3620B" w:rsidDel="00850BA2">
          <w:rPr>
            <w:i/>
          </w:rPr>
          <w:delText>r</w:delText>
        </w:r>
      </w:del>
      <w:r w:rsidRPr="00D3620B">
        <w:rPr>
          <w:i/>
        </w:rPr>
        <w:t xml:space="preserve"> conocimiento</w:t>
      </w:r>
      <w:r w:rsidR="0098298C">
        <w:rPr>
          <w:i/>
        </w:rPr>
        <w:t>,</w:t>
      </w:r>
      <w:r w:rsidRPr="00D3620B">
        <w:rPr>
          <w:i/>
        </w:rPr>
        <w:t xml:space="preserve"> formula</w:t>
      </w:r>
      <w:ins w:id="115" w:author="Allan Roberto Avendano Sudario" w:date="2025-05-18T10:04:00Z" w16du:dateUtc="2025-05-18T15:04:00Z">
        <w:r w:rsidR="00850BA2">
          <w:rPr>
            <w:i/>
          </w:rPr>
          <w:t>ción de</w:t>
        </w:r>
      </w:ins>
      <w:del w:id="116" w:author="Allan Roberto Avendano Sudario" w:date="2025-05-18T10:04:00Z" w16du:dateUtc="2025-05-18T15:04:00Z">
        <w:r w:rsidRPr="00D3620B" w:rsidDel="00850BA2">
          <w:rPr>
            <w:i/>
          </w:rPr>
          <w:delText>r</w:delText>
        </w:r>
      </w:del>
      <w:r w:rsidRPr="00D3620B">
        <w:rPr>
          <w:i/>
        </w:rPr>
        <w:t xml:space="preserve"> predicciones a partir de grandes volúmenes de </w:t>
      </w:r>
      <w:del w:id="117" w:author="Allan Roberto Avendano Sudario" w:date="2025-05-17T18:07:00Z" w16du:dateUtc="2025-05-17T23:07:00Z">
        <w:r w:rsidRPr="00D3620B" w:rsidDel="008572C0">
          <w:rPr>
            <w:i/>
          </w:rPr>
          <w:delText>datos. Su trabajo</w:delText>
        </w:r>
      </w:del>
      <w:ins w:id="118" w:author="Allan Roberto Avendano Sudario" w:date="2025-05-17T18:07:00Z" w16du:dateUtc="2025-05-17T23:07:00Z">
        <w:r w:rsidR="008572C0">
          <w:rPr>
            <w:i/>
          </w:rPr>
          <w:t xml:space="preserve">datos </w:t>
        </w:r>
      </w:ins>
      <w:r w:rsidR="0098298C">
        <w:rPr>
          <w:i/>
        </w:rPr>
        <w:t>y en el</w:t>
      </w:r>
      <w:r w:rsidRPr="00D3620B">
        <w:rPr>
          <w:i/>
        </w:rPr>
        <w:t xml:space="preserve"> apoy</w:t>
      </w:r>
      <w:r w:rsidR="0098298C">
        <w:rPr>
          <w:i/>
        </w:rPr>
        <w:t>o para</w:t>
      </w:r>
      <w:r w:rsidRPr="00D3620B">
        <w:rPr>
          <w:i/>
        </w:rPr>
        <w:t xml:space="preserve"> la toma de decisiones en sectores como la salud, la industria, las finanzas o </w:t>
      </w:r>
      <w:r w:rsidR="0098298C">
        <w:rPr>
          <w:i/>
        </w:rPr>
        <w:t>desarrollo urbano</w:t>
      </w:r>
      <w:r w:rsidRPr="00D3620B">
        <w:rPr>
          <w:i/>
        </w:rPr>
        <w:t xml:space="preserve"> </w:t>
      </w:r>
      <w:r w:rsidR="0098298C">
        <w:rPr>
          <w:i/>
        </w:rPr>
        <w:t>sostenible</w:t>
      </w:r>
      <w:r w:rsidR="0073193B">
        <w:rPr>
          <w:i/>
        </w:rPr>
        <w:t>.</w:t>
      </w:r>
    </w:p>
    <w:p w14:paraId="1D8D4D6F" w14:textId="4B2FCCAE" w:rsidR="00D3620B" w:rsidRDefault="00D3620B">
      <w:pPr>
        <w:rPr>
          <w:b/>
          <w:bCs/>
          <w:i/>
        </w:rPr>
      </w:pPr>
      <w:bookmarkStart w:id="119" w:name="p243"/>
      <w:bookmarkEnd w:id="119"/>
      <w:r w:rsidRPr="00D3620B">
        <w:rPr>
          <w:b/>
          <w:bCs/>
          <w:i/>
        </w:rPr>
        <w:t>Ingenier</w:t>
      </w:r>
      <w:r w:rsidR="00235CFD">
        <w:rPr>
          <w:b/>
          <w:bCs/>
          <w:i/>
        </w:rPr>
        <w:t>ía</w:t>
      </w:r>
      <w:r w:rsidRPr="00D3620B">
        <w:rPr>
          <w:b/>
          <w:bCs/>
          <w:i/>
        </w:rPr>
        <w:t xml:space="preserve"> de Datos</w:t>
      </w:r>
    </w:p>
    <w:p w14:paraId="3E4A0917" w14:textId="296EA128" w:rsidR="00D3620B" w:rsidRPr="004919BC" w:rsidRDefault="004919BC" w:rsidP="004919BC">
      <w:pPr>
        <w:jc w:val="both"/>
        <w:rPr>
          <w:i/>
        </w:rPr>
      </w:pPr>
      <w:r w:rsidRPr="004919BC">
        <w:rPr>
          <w:i/>
        </w:rPr>
        <w:t>Diseñ</w:t>
      </w:r>
      <w:r w:rsidR="00485F35">
        <w:rPr>
          <w:i/>
        </w:rPr>
        <w:t>a</w:t>
      </w:r>
      <w:r w:rsidRPr="004919BC">
        <w:rPr>
          <w:i/>
        </w:rPr>
        <w:t>, implementa y optimiza infraestructuras de gestión de datos, asegurando su adquisición, procesamiento, almacenamiento y acceso eficiente</w:t>
      </w:r>
      <w:del w:id="120" w:author="Allan Roberto Avendano Sudario" w:date="2025-05-17T18:08:00Z" w16du:dateUtc="2025-05-17T23:08:00Z">
        <w:r w:rsidRPr="004919BC" w:rsidDel="008572C0">
          <w:rPr>
            <w:i/>
          </w:rPr>
          <w:delText xml:space="preserve">. </w:delText>
        </w:r>
      </w:del>
      <w:ins w:id="121" w:author="Allan Roberto Avendano Sudario" w:date="2025-05-17T18:08:00Z" w16du:dateUtc="2025-05-17T23:08:00Z">
        <w:r w:rsidR="008572C0">
          <w:rPr>
            <w:i/>
          </w:rPr>
          <w:t xml:space="preserve"> a partir del</w:t>
        </w:r>
      </w:ins>
      <w:ins w:id="122" w:author="Allan Roberto Avendano Sudario" w:date="2025-05-16T14:14:00Z" w16du:dateUtc="2025-05-16T19:14:00Z">
        <w:r w:rsidR="000F364A">
          <w:rPr>
            <w:i/>
          </w:rPr>
          <w:t xml:space="preserve"> </w:t>
        </w:r>
      </w:ins>
      <w:del w:id="123" w:author="Allan Roberto Avendano Sudario" w:date="2025-05-16T14:14:00Z" w16du:dateUtc="2025-05-16T19:14:00Z">
        <w:r w:rsidRPr="004919BC" w:rsidDel="000F364A">
          <w:rPr>
            <w:i/>
          </w:rPr>
          <w:delText xml:space="preserve">Domina </w:delText>
        </w:r>
      </w:del>
      <w:ins w:id="124" w:author="Allan Roberto Avendano Sudario" w:date="2025-05-16T14:14:00Z" w16du:dateUtc="2025-05-16T19:14:00Z">
        <w:r w:rsidR="000F364A">
          <w:rPr>
            <w:i/>
          </w:rPr>
          <w:t>d</w:t>
        </w:r>
        <w:r w:rsidR="000F364A" w:rsidRPr="004919BC">
          <w:rPr>
            <w:i/>
          </w:rPr>
          <w:t>omin</w:t>
        </w:r>
      </w:ins>
      <w:ins w:id="125" w:author="Allan Roberto Avendano Sudario" w:date="2025-05-17T18:08:00Z" w16du:dateUtc="2025-05-17T23:08:00Z">
        <w:r w:rsidR="008572C0">
          <w:rPr>
            <w:i/>
          </w:rPr>
          <w:t>io de</w:t>
        </w:r>
      </w:ins>
      <w:ins w:id="126" w:author="Allan Roberto Avendano Sudario" w:date="2025-05-16T14:14:00Z" w16du:dateUtc="2025-05-16T19:14:00Z">
        <w:r w:rsidR="000F364A" w:rsidRPr="004919BC">
          <w:rPr>
            <w:i/>
          </w:rPr>
          <w:t xml:space="preserve"> </w:t>
        </w:r>
      </w:ins>
      <w:r w:rsidRPr="004919BC">
        <w:rPr>
          <w:i/>
        </w:rPr>
        <w:t>herramientas de bases de datos, sistemas distribuidos, pipelines de datos y arquitecturas en la nube</w:t>
      </w:r>
      <w:r w:rsidR="00C06498">
        <w:rPr>
          <w:i/>
        </w:rPr>
        <w:t xml:space="preserve"> mediante la</w:t>
      </w:r>
      <w:r w:rsidRPr="004919BC">
        <w:rPr>
          <w:i/>
        </w:rPr>
        <w:t xml:space="preserve"> </w:t>
      </w:r>
      <w:r w:rsidR="00C06498">
        <w:rPr>
          <w:i/>
        </w:rPr>
        <w:t xml:space="preserve">habilitación de </w:t>
      </w:r>
      <w:r w:rsidRPr="004919BC">
        <w:rPr>
          <w:i/>
        </w:rPr>
        <w:t>entornos robustos para la ciencia de datos, la inteligencia artificial y la analítica avanzada​</w:t>
      </w:r>
      <w:ins w:id="127" w:author="Allan Roberto Avendano Sudario" w:date="2025-05-17T18:11:00Z" w16du:dateUtc="2025-05-17T23:11:00Z">
        <w:r w:rsidR="006F273B">
          <w:rPr>
            <w:i/>
          </w:rPr>
          <w:t xml:space="preserve"> </w:t>
        </w:r>
      </w:ins>
      <w:ins w:id="128" w:author="Allan Roberto Avendano Sudario" w:date="2025-05-17T18:14:00Z" w16du:dateUtc="2025-05-17T23:14:00Z">
        <w:r w:rsidR="00126B84">
          <w:rPr>
            <w:i/>
          </w:rPr>
          <w:t xml:space="preserve">en </w:t>
        </w:r>
      </w:ins>
      <w:ins w:id="129" w:author="Allan Roberto Avendano Sudario" w:date="2025-05-17T18:11:00Z" w16du:dateUtc="2025-05-17T23:11:00Z">
        <w:r w:rsidR="006F273B">
          <w:rPr>
            <w:i/>
          </w:rPr>
          <w:t>la automatización inteligente</w:t>
        </w:r>
      </w:ins>
      <w:r>
        <w:rPr>
          <w:i/>
        </w:rPr>
        <w:t>.</w:t>
      </w:r>
    </w:p>
    <w:p w14:paraId="5332B536" w14:textId="4E6686F3" w:rsidR="00D3620B" w:rsidRPr="001D6904" w:rsidRDefault="00D3620B">
      <w:pPr>
        <w:rPr>
          <w:b/>
          <w:bCs/>
          <w:i/>
        </w:rPr>
      </w:pPr>
      <w:bookmarkStart w:id="130" w:name="p343"/>
      <w:bookmarkEnd w:id="130"/>
      <w:r w:rsidRPr="001D6904">
        <w:rPr>
          <w:b/>
          <w:bCs/>
          <w:i/>
        </w:rPr>
        <w:t>Ingenier</w:t>
      </w:r>
      <w:r w:rsidR="00235CFD">
        <w:rPr>
          <w:b/>
          <w:bCs/>
          <w:i/>
        </w:rPr>
        <w:t>ía</w:t>
      </w:r>
      <w:r w:rsidRPr="001D6904">
        <w:rPr>
          <w:b/>
          <w:bCs/>
          <w:i/>
        </w:rPr>
        <w:t xml:space="preserve"> en Machine Learning </w:t>
      </w:r>
    </w:p>
    <w:p w14:paraId="78FF3742" w14:textId="7EBC1681" w:rsidR="00C06498" w:rsidRDefault="004919BC" w:rsidP="00C06498">
      <w:pPr>
        <w:jc w:val="both"/>
        <w:rPr>
          <w:i/>
        </w:rPr>
      </w:pPr>
      <w:r>
        <w:rPr>
          <w:i/>
        </w:rPr>
        <w:t>Diseña</w:t>
      </w:r>
      <w:r w:rsidRPr="004919BC">
        <w:rPr>
          <w:i/>
        </w:rPr>
        <w:t>, implementa y despliega modelos de aprendizaje automático</w:t>
      </w:r>
      <w:r w:rsidR="00C06498">
        <w:rPr>
          <w:i/>
        </w:rPr>
        <w:t xml:space="preserve"> para la </w:t>
      </w:r>
      <w:ins w:id="131" w:author="Allan Roberto Avendano Sudario" w:date="2025-05-17T18:11:00Z" w16du:dateUtc="2025-05-17T23:11:00Z">
        <w:r w:rsidR="00C06498">
          <w:rPr>
            <w:i/>
          </w:rPr>
          <w:t>analítica de grandes volúmenes de datos</w:t>
        </w:r>
      </w:ins>
      <w:r w:rsidRPr="004919BC">
        <w:rPr>
          <w:i/>
        </w:rPr>
        <w:t xml:space="preserve"> </w:t>
      </w:r>
      <w:r w:rsidR="00C06498">
        <w:rPr>
          <w:i/>
        </w:rPr>
        <w:t xml:space="preserve">mediante </w:t>
      </w:r>
      <w:ins w:id="132" w:author="Allan Roberto Avendano Sudario" w:date="2025-05-17T18:09:00Z" w16du:dateUtc="2025-05-17T23:09:00Z">
        <w:r w:rsidR="00C06498">
          <w:rPr>
            <w:i/>
          </w:rPr>
          <w:t>la</w:t>
        </w:r>
        <w:r w:rsidR="00C06498" w:rsidRPr="004919BC">
          <w:rPr>
            <w:i/>
          </w:rPr>
          <w:t xml:space="preserve"> </w:t>
        </w:r>
      </w:ins>
      <w:r w:rsidR="00C06498" w:rsidRPr="004919BC">
        <w:rPr>
          <w:i/>
        </w:rPr>
        <w:t>constru</w:t>
      </w:r>
      <w:ins w:id="133" w:author="Allan Roberto Avendano Sudario" w:date="2025-05-17T18:09:00Z" w16du:dateUtc="2025-05-17T23:09:00Z">
        <w:r w:rsidR="00C06498">
          <w:rPr>
            <w:i/>
          </w:rPr>
          <w:t>cción de</w:t>
        </w:r>
      </w:ins>
      <w:del w:id="134" w:author="Allan Roberto Avendano Sudario" w:date="2025-05-17T18:09:00Z" w16du:dateUtc="2025-05-17T23:09:00Z">
        <w:r w:rsidR="00C06498" w:rsidRPr="004919BC" w:rsidDel="005A5708">
          <w:rPr>
            <w:i/>
          </w:rPr>
          <w:delText>ir</w:delText>
        </w:r>
      </w:del>
      <w:r w:rsidR="00C06498" w:rsidRPr="004919BC">
        <w:rPr>
          <w:i/>
        </w:rPr>
        <w:t xml:space="preserve"> sistemas inteligentes robustos y escalables</w:t>
      </w:r>
      <w:r w:rsidR="00C06498">
        <w:rPr>
          <w:i/>
        </w:rPr>
        <w:t xml:space="preserve"> </w:t>
      </w:r>
      <w:r w:rsidRPr="004919BC">
        <w:rPr>
          <w:i/>
        </w:rPr>
        <w:t xml:space="preserve">para </w:t>
      </w:r>
      <w:del w:id="135" w:author="Allan Roberto Avendano Sudario" w:date="2025-05-17T18:08:00Z" w16du:dateUtc="2025-05-17T23:08:00Z">
        <w:r w:rsidRPr="004919BC" w:rsidDel="005A5708">
          <w:rPr>
            <w:i/>
          </w:rPr>
          <w:delText xml:space="preserve">resolver </w:delText>
        </w:r>
      </w:del>
      <w:ins w:id="136" w:author="Allan Roberto Avendano Sudario" w:date="2025-05-17T18:08:00Z" w16du:dateUtc="2025-05-17T23:08:00Z">
        <w:r w:rsidR="005A5708">
          <w:rPr>
            <w:i/>
          </w:rPr>
          <w:t>la resolución de</w:t>
        </w:r>
        <w:r w:rsidR="005A5708" w:rsidRPr="004919BC">
          <w:rPr>
            <w:i/>
          </w:rPr>
          <w:t xml:space="preserve"> </w:t>
        </w:r>
      </w:ins>
      <w:r w:rsidRPr="004919BC">
        <w:rPr>
          <w:i/>
        </w:rPr>
        <w:t>problemas específicos, como clasificación, predicción, recomendación o detección de anomalía</w:t>
      </w:r>
      <w:ins w:id="137" w:author="Allan Roberto Avendano Sudario" w:date="2025-05-17T18:08:00Z" w16du:dateUtc="2025-05-17T23:08:00Z">
        <w:r w:rsidR="005A5708">
          <w:rPr>
            <w:i/>
          </w:rPr>
          <w:t>s a par</w:t>
        </w:r>
      </w:ins>
      <w:ins w:id="138" w:author="Allan Roberto Avendano Sudario" w:date="2025-05-17T18:09:00Z" w16du:dateUtc="2025-05-17T23:09:00Z">
        <w:r w:rsidR="005A5708">
          <w:rPr>
            <w:i/>
          </w:rPr>
          <w:t xml:space="preserve">tir del del desarrollo de </w:t>
        </w:r>
      </w:ins>
      <w:del w:id="139" w:author="Allan Roberto Avendano Sudario" w:date="2025-05-17T18:08:00Z" w16du:dateUtc="2025-05-17T23:08:00Z">
        <w:r w:rsidRPr="004919BC" w:rsidDel="005A5708">
          <w:rPr>
            <w:i/>
          </w:rPr>
          <w:delText xml:space="preserve">s. Combina </w:delText>
        </w:r>
      </w:del>
      <w:r w:rsidRPr="004919BC">
        <w:rPr>
          <w:i/>
        </w:rPr>
        <w:t>habilidades de programación, optimización de modelos, ingeniería de características y validación experimental</w:t>
      </w:r>
      <w:r w:rsidR="00C06498">
        <w:rPr>
          <w:i/>
        </w:rPr>
        <w:t>.</w:t>
      </w:r>
    </w:p>
    <w:p w14:paraId="367DFFF4" w14:textId="21A64AF2" w:rsidR="004919BC" w:rsidRPr="001D6904" w:rsidRDefault="00D3620B">
      <w:pPr>
        <w:rPr>
          <w:b/>
          <w:bCs/>
          <w:i/>
        </w:rPr>
      </w:pPr>
      <w:bookmarkStart w:id="140" w:name="p443"/>
      <w:bookmarkEnd w:id="140"/>
      <w:r w:rsidRPr="001D6904">
        <w:rPr>
          <w:b/>
          <w:bCs/>
          <w:i/>
        </w:rPr>
        <w:t>Desarroll</w:t>
      </w:r>
      <w:r w:rsidR="00235CFD">
        <w:rPr>
          <w:b/>
          <w:bCs/>
          <w:i/>
        </w:rPr>
        <w:t>o</w:t>
      </w:r>
      <w:r w:rsidRPr="001D6904">
        <w:rPr>
          <w:b/>
          <w:bCs/>
          <w:i/>
        </w:rPr>
        <w:t xml:space="preserve"> de aplicaciones basadas en datos</w:t>
      </w:r>
      <w:r w:rsidR="003D7167">
        <w:rPr>
          <w:b/>
          <w:bCs/>
          <w:i/>
        </w:rPr>
        <w:t xml:space="preserve"> y algoritmos inteligentes</w:t>
      </w:r>
    </w:p>
    <w:p w14:paraId="40B0F39F" w14:textId="746AAADE" w:rsidR="003F33E4" w:rsidRDefault="00611BFF" w:rsidP="009E2878">
      <w:pPr>
        <w:jc w:val="both"/>
        <w:rPr>
          <w:i/>
        </w:rPr>
      </w:pPr>
      <w:r>
        <w:rPr>
          <w:i/>
        </w:rPr>
        <w:t>C</w:t>
      </w:r>
      <w:r w:rsidRPr="00611BFF">
        <w:rPr>
          <w:i/>
        </w:rPr>
        <w:t>rea soluciones tecnológicas que integran analítica de datos, visualización interactiva e inteligencia artificial en productos o servicios digitales</w:t>
      </w:r>
      <w:del w:id="141" w:author="Allan Roberto Avendano Sudario" w:date="2025-05-17T18:09:00Z" w16du:dateUtc="2025-05-17T23:09:00Z">
        <w:r w:rsidRPr="00611BFF" w:rsidDel="009C4A0D">
          <w:rPr>
            <w:i/>
          </w:rPr>
          <w:delText xml:space="preserve">. </w:delText>
        </w:r>
      </w:del>
      <w:del w:id="142" w:author="Allan Roberto Avendano Sudario" w:date="2025-05-16T14:14:00Z" w16du:dateUtc="2025-05-16T19:14:00Z">
        <w:r w:rsidRPr="00611BFF" w:rsidDel="00A8286B">
          <w:rPr>
            <w:i/>
          </w:rPr>
          <w:delText>Ut</w:delText>
        </w:r>
      </w:del>
      <w:ins w:id="143" w:author="Allan Roberto Avendano Sudario" w:date="2025-05-17T18:09:00Z" w16du:dateUtc="2025-05-17T23:09:00Z">
        <w:r w:rsidR="009C4A0D">
          <w:rPr>
            <w:i/>
          </w:rPr>
          <w:t xml:space="preserve"> mediante el diseño </w:t>
        </w:r>
      </w:ins>
      <w:del w:id="144" w:author="Allan Roberto Avendano Sudario" w:date="2025-05-16T14:14:00Z" w16du:dateUtc="2025-05-16T19:14:00Z">
        <w:r w:rsidRPr="00611BFF" w:rsidDel="00A8286B">
          <w:rPr>
            <w:i/>
          </w:rPr>
          <w:delText xml:space="preserve">iliza </w:delText>
        </w:r>
      </w:del>
      <w:ins w:id="145" w:author="Allan Roberto Avendano Sudario" w:date="2025-05-16T14:14:00Z" w16du:dateUtc="2025-05-16T19:14:00Z">
        <w:r w:rsidR="00A8286B">
          <w:rPr>
            <w:i/>
          </w:rPr>
          <w:t>e implementa</w:t>
        </w:r>
      </w:ins>
      <w:ins w:id="146" w:author="Allan Roberto Avendano Sudario" w:date="2025-05-17T18:09:00Z" w16du:dateUtc="2025-05-17T23:09:00Z">
        <w:r w:rsidR="009C4A0D">
          <w:rPr>
            <w:i/>
          </w:rPr>
          <w:t>ción</w:t>
        </w:r>
      </w:ins>
      <w:ins w:id="147" w:author="Allan Roberto Avendano Sudario" w:date="2025-05-17T18:10:00Z" w16du:dateUtc="2025-05-17T23:10:00Z">
        <w:r w:rsidR="009C4A0D">
          <w:rPr>
            <w:i/>
          </w:rPr>
          <w:t xml:space="preserve"> de</w:t>
        </w:r>
      </w:ins>
      <w:ins w:id="148" w:author="Allan Roberto Avendano Sudario" w:date="2025-05-16T14:14:00Z" w16du:dateUtc="2025-05-16T19:14:00Z">
        <w:r w:rsidR="00A8286B" w:rsidRPr="00611BFF">
          <w:rPr>
            <w:i/>
          </w:rPr>
          <w:t xml:space="preserve"> </w:t>
        </w:r>
      </w:ins>
      <w:proofErr w:type="spellStart"/>
      <w:r w:rsidRPr="00611BFF">
        <w:rPr>
          <w:i/>
        </w:rPr>
        <w:t>APIs</w:t>
      </w:r>
      <w:proofErr w:type="spellEnd"/>
      <w:r w:rsidRPr="00611BFF">
        <w:rPr>
          <w:i/>
        </w:rPr>
        <w:t xml:space="preserve">, </w:t>
      </w:r>
      <w:proofErr w:type="spellStart"/>
      <w:r w:rsidRPr="00611BFF">
        <w:rPr>
          <w:i/>
        </w:rPr>
        <w:t>frameworks</w:t>
      </w:r>
      <w:proofErr w:type="spellEnd"/>
      <w:r w:rsidRPr="00611BFF">
        <w:rPr>
          <w:i/>
        </w:rPr>
        <w:t xml:space="preserve"> de desarrollo web y móvil, y técnicas de integración de modelos predictivos </w:t>
      </w:r>
      <w:del w:id="149" w:author="Allan Roberto Avendano Sudario" w:date="2025-05-17T18:10:00Z" w16du:dateUtc="2025-05-17T23:10:00Z">
        <w:r w:rsidRPr="00611BFF" w:rsidDel="009C4A0D">
          <w:rPr>
            <w:i/>
          </w:rPr>
          <w:delText xml:space="preserve">para transformar </w:delText>
        </w:r>
      </w:del>
      <w:ins w:id="150" w:author="Allan Roberto Avendano Sudario" w:date="2025-05-17T18:10:00Z" w16du:dateUtc="2025-05-17T23:10:00Z">
        <w:r w:rsidR="009C4A0D">
          <w:rPr>
            <w:i/>
          </w:rPr>
          <w:t xml:space="preserve">en la transformación de </w:t>
        </w:r>
      </w:ins>
      <w:r w:rsidRPr="00611BFF">
        <w:rPr>
          <w:i/>
        </w:rPr>
        <w:t>datos en aplicaciones accesibles, funcionales y centradas en el usuario final​</w:t>
      </w:r>
      <w:ins w:id="151" w:author="Allan Roberto Avendano Sudario" w:date="2025-05-17T18:10:00Z" w16du:dateUtc="2025-05-17T23:10:00Z">
        <w:r w:rsidR="009E2878">
          <w:rPr>
            <w:i/>
          </w:rPr>
          <w:t xml:space="preserve"> en nuevos campos de aplicación profesional como</w:t>
        </w:r>
      </w:ins>
      <w:del w:id="152" w:author="Allan Roberto Avendano Sudario" w:date="2025-05-17T18:10:00Z" w16du:dateUtc="2025-05-17T23:10:00Z">
        <w:r w:rsidR="008E46EC" w:rsidDel="009E2878">
          <w:rPr>
            <w:i/>
          </w:rPr>
          <w:delText>.</w:delText>
        </w:r>
      </w:del>
      <w:ins w:id="153" w:author="Allan Roberto Avendano Sudario" w:date="2025-05-16T14:49:00Z" w16du:dateUtc="2025-05-16T19:49:00Z">
        <w:r w:rsidR="00B05E70">
          <w:rPr>
            <w:i/>
          </w:rPr>
          <w:t xml:space="preserve"> </w:t>
        </w:r>
      </w:ins>
      <w:ins w:id="154" w:author="Allan Roberto Avendano Sudario" w:date="2025-05-16T14:36:00Z" w16du:dateUtc="2025-05-16T19:36:00Z">
        <w:r w:rsidR="00333F1F" w:rsidRPr="00333F1F">
          <w:rPr>
            <w:i/>
            <w:rPrChange w:id="155" w:author="Allan Roberto Avendano Sudario" w:date="2025-05-16T14:36:00Z" w16du:dateUtc="2025-05-16T19:36:00Z">
              <w:rPr>
                <w:i/>
                <w:highlight w:val="yellow"/>
              </w:rPr>
            </w:rPrChange>
          </w:rPr>
          <w:t>inteligencia artificial generativa (</w:t>
        </w:r>
        <w:proofErr w:type="spellStart"/>
        <w:r w:rsidR="00333F1F" w:rsidRPr="00333F1F">
          <w:rPr>
            <w:i/>
            <w:rPrChange w:id="156" w:author="Allan Roberto Avendano Sudario" w:date="2025-05-16T14:36:00Z" w16du:dateUtc="2025-05-16T19:36:00Z">
              <w:rPr>
                <w:i/>
                <w:highlight w:val="yellow"/>
              </w:rPr>
            </w:rPrChange>
          </w:rPr>
          <w:t>GenAI</w:t>
        </w:r>
        <w:proofErr w:type="spellEnd"/>
        <w:r w:rsidR="00333F1F" w:rsidRPr="00333F1F">
          <w:rPr>
            <w:i/>
            <w:rPrChange w:id="157" w:author="Allan Roberto Avendano Sudario" w:date="2025-05-16T14:36:00Z" w16du:dateUtc="2025-05-16T19:36:00Z">
              <w:rPr>
                <w:i/>
                <w:highlight w:val="yellow"/>
              </w:rPr>
            </w:rPrChange>
          </w:rPr>
          <w:t>)</w:t>
        </w:r>
      </w:ins>
      <w:ins w:id="158" w:author="Allan Roberto Avendano Sudario" w:date="2025-05-17T18:11:00Z" w16du:dateUtc="2025-05-17T23:11:00Z">
        <w:r w:rsidR="001872E7">
          <w:rPr>
            <w:i/>
          </w:rPr>
          <w:t xml:space="preserve">. </w:t>
        </w:r>
      </w:ins>
      <w:r w:rsidR="003F33E4">
        <w:rPr>
          <w:i/>
        </w:rPr>
        <w:br w:type="page"/>
      </w:r>
    </w:p>
    <w:p w14:paraId="588447D3"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Matriz de Coherencia del Análisis Curricular</w:t>
      </w:r>
    </w:p>
    <w:p w14:paraId="65C4461D" w14:textId="77777777" w:rsidR="00AE3E87" w:rsidRDefault="00000000">
      <w:pPr>
        <w:jc w:val="both"/>
        <w:rPr>
          <w:sz w:val="16"/>
          <w:szCs w:val="16"/>
        </w:rPr>
      </w:pPr>
      <w:r>
        <w:rPr>
          <w:sz w:val="16"/>
          <w:szCs w:val="16"/>
        </w:rPr>
        <w:t>Esta matriz permite verificar si existe coherencia entre el análisis realizado (epistemológico, de relevancia y prospectivo) y los resultados de la carrera: perfil profesional, perfil de egreso y campos de desempeño. Marque "</w:t>
      </w:r>
      <w:sdt>
        <w:sdtPr>
          <w:tag w:val="goog_rdk_0"/>
          <w:id w:val="-2000886814"/>
        </w:sdtPr>
        <w:sdtContent>
          <w:r>
            <w:rPr>
              <w:rFonts w:ascii="Arial Unicode MS" w:eastAsia="Arial Unicode MS" w:hAnsi="Arial Unicode MS" w:cs="Arial Unicode MS"/>
              <w:sz w:val="16"/>
              <w:szCs w:val="16"/>
            </w:rPr>
            <w:t>☐</w:t>
          </w:r>
        </w:sdtContent>
      </w:sdt>
      <w:r>
        <w:rPr>
          <w:sz w:val="16"/>
          <w:szCs w:val="16"/>
        </w:rPr>
        <w:t xml:space="preserve"> Sí" o "</w:t>
      </w:r>
      <w:sdt>
        <w:sdtPr>
          <w:tag w:val="goog_rdk_1"/>
          <w:id w:val="-837074678"/>
        </w:sdtPr>
        <w:sdtContent>
          <w:r>
            <w:rPr>
              <w:rFonts w:ascii="Arial Unicode MS" w:eastAsia="Arial Unicode MS" w:hAnsi="Arial Unicode MS" w:cs="Arial Unicode MS"/>
              <w:sz w:val="16"/>
              <w:szCs w:val="16"/>
            </w:rPr>
            <w:t>☐</w:t>
          </w:r>
        </w:sdtContent>
      </w:sdt>
      <w:r>
        <w:rPr>
          <w:sz w:val="16"/>
          <w:szCs w:val="16"/>
        </w:rPr>
        <w:t xml:space="preserve"> No" según corresponda en cada caso.</w:t>
      </w:r>
    </w:p>
    <w:tbl>
      <w:tblPr>
        <w:tblStyle w:val="a0"/>
        <w:tblW w:w="9020"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160"/>
        <w:gridCol w:w="501"/>
        <w:gridCol w:w="1755"/>
        <w:gridCol w:w="501"/>
        <w:gridCol w:w="1806"/>
        <w:gridCol w:w="479"/>
        <w:gridCol w:w="1818"/>
      </w:tblGrid>
      <w:tr w:rsidR="00AE3E87" w14:paraId="5F2044F4" w14:textId="77777777">
        <w:trPr>
          <w:trHeight w:val="782"/>
          <w:tblHeader/>
        </w:trPr>
        <w:tc>
          <w:tcPr>
            <w:tcW w:w="2160" w:type="dxa"/>
            <w:tcBorders>
              <w:top w:val="nil"/>
              <w:left w:val="nil"/>
              <w:bottom w:val="nil"/>
              <w:right w:val="nil"/>
            </w:tcBorders>
            <w:shd w:val="clear" w:color="auto" w:fill="283583"/>
          </w:tcPr>
          <w:p w14:paraId="35C2A5EB" w14:textId="77777777" w:rsidR="00AE3E87" w:rsidRDefault="00AE3E87">
            <w:pPr>
              <w:widowControl w:val="0"/>
              <w:pBdr>
                <w:top w:val="nil"/>
                <w:left w:val="nil"/>
                <w:bottom w:val="nil"/>
                <w:right w:val="nil"/>
                <w:between w:val="nil"/>
              </w:pBdr>
              <w:spacing w:before="46" w:after="0" w:line="240" w:lineRule="auto"/>
              <w:rPr>
                <w:color w:val="000000"/>
              </w:rPr>
            </w:pPr>
            <w:bookmarkStart w:id="159" w:name="_heading=h.kkh7ijybjdxn" w:colFirst="0" w:colLast="0"/>
            <w:bookmarkEnd w:id="159"/>
          </w:p>
          <w:p w14:paraId="07640AFB" w14:textId="77777777" w:rsidR="00AE3E87" w:rsidRDefault="00000000">
            <w:pPr>
              <w:widowControl w:val="0"/>
              <w:pBdr>
                <w:top w:val="nil"/>
                <w:left w:val="nil"/>
                <w:bottom w:val="nil"/>
                <w:right w:val="nil"/>
                <w:between w:val="nil"/>
              </w:pBdr>
              <w:spacing w:after="0" w:line="240" w:lineRule="auto"/>
              <w:ind w:left="524"/>
              <w:rPr>
                <w:b/>
                <w:color w:val="000000"/>
              </w:rPr>
            </w:pPr>
            <w:r>
              <w:rPr>
                <w:b/>
                <w:color w:val="FFFFFF"/>
              </w:rPr>
              <w:t>Eje de análisis</w:t>
            </w:r>
          </w:p>
        </w:tc>
        <w:tc>
          <w:tcPr>
            <w:tcW w:w="2256" w:type="dxa"/>
            <w:gridSpan w:val="2"/>
            <w:tcBorders>
              <w:top w:val="nil"/>
              <w:left w:val="nil"/>
              <w:bottom w:val="nil"/>
              <w:right w:val="nil"/>
            </w:tcBorders>
            <w:shd w:val="clear" w:color="auto" w:fill="283583"/>
          </w:tcPr>
          <w:p w14:paraId="2405F429" w14:textId="77777777" w:rsidR="00AE3E87" w:rsidRDefault="00000000">
            <w:pPr>
              <w:widowControl w:val="0"/>
              <w:pBdr>
                <w:top w:val="nil"/>
                <w:left w:val="nil"/>
                <w:bottom w:val="nil"/>
                <w:right w:val="nil"/>
                <w:between w:val="nil"/>
              </w:pBdr>
              <w:spacing w:before="169" w:after="0" w:line="235" w:lineRule="auto"/>
              <w:ind w:left="420" w:right="256" w:hanging="151"/>
              <w:rPr>
                <w:b/>
                <w:color w:val="000000"/>
              </w:rPr>
            </w:pPr>
            <w:r>
              <w:rPr>
                <w:b/>
                <w:color w:val="FFFFFF"/>
              </w:rPr>
              <w:t>¿Cómo se refleja en el perfil profesional?</w:t>
            </w:r>
          </w:p>
        </w:tc>
        <w:tc>
          <w:tcPr>
            <w:tcW w:w="2307" w:type="dxa"/>
            <w:gridSpan w:val="2"/>
            <w:tcBorders>
              <w:top w:val="nil"/>
              <w:left w:val="nil"/>
              <w:bottom w:val="nil"/>
              <w:right w:val="nil"/>
            </w:tcBorders>
            <w:shd w:val="clear" w:color="auto" w:fill="283583"/>
          </w:tcPr>
          <w:p w14:paraId="13748C7C" w14:textId="77777777" w:rsidR="00AE3E87" w:rsidRDefault="00000000">
            <w:pPr>
              <w:widowControl w:val="0"/>
              <w:pBdr>
                <w:top w:val="nil"/>
                <w:left w:val="nil"/>
                <w:bottom w:val="nil"/>
                <w:right w:val="nil"/>
                <w:between w:val="nil"/>
              </w:pBdr>
              <w:spacing w:before="169" w:after="0" w:line="235" w:lineRule="auto"/>
              <w:ind w:left="507" w:right="281" w:hanging="212"/>
              <w:rPr>
                <w:b/>
                <w:color w:val="000000"/>
              </w:rPr>
            </w:pPr>
            <w:r>
              <w:rPr>
                <w:b/>
                <w:color w:val="FFFFFF"/>
              </w:rPr>
              <w:t>¿Cómo se refleja en el perfil de egreso?</w:t>
            </w:r>
          </w:p>
        </w:tc>
        <w:tc>
          <w:tcPr>
            <w:tcW w:w="2297" w:type="dxa"/>
            <w:gridSpan w:val="2"/>
            <w:tcBorders>
              <w:top w:val="nil"/>
              <w:left w:val="nil"/>
              <w:bottom w:val="nil"/>
              <w:right w:val="nil"/>
            </w:tcBorders>
            <w:shd w:val="clear" w:color="auto" w:fill="283583"/>
          </w:tcPr>
          <w:p w14:paraId="793E1E60" w14:textId="77777777" w:rsidR="00AE3E87" w:rsidRDefault="00000000">
            <w:pPr>
              <w:widowControl w:val="0"/>
              <w:pBdr>
                <w:top w:val="nil"/>
                <w:left w:val="nil"/>
                <w:bottom w:val="nil"/>
                <w:right w:val="nil"/>
                <w:between w:val="nil"/>
              </w:pBdr>
              <w:spacing w:before="169" w:after="0" w:line="235" w:lineRule="auto"/>
              <w:ind w:left="211" w:right="176" w:hanging="16"/>
              <w:rPr>
                <w:b/>
                <w:color w:val="000000"/>
              </w:rPr>
            </w:pPr>
            <w:r>
              <w:rPr>
                <w:b/>
                <w:color w:val="FFFFFF"/>
              </w:rPr>
              <w:t>¿Cómo se traduce en los campos de desempeño?</w:t>
            </w:r>
          </w:p>
        </w:tc>
      </w:tr>
      <w:tr w:rsidR="00AE3E87" w14:paraId="25083264" w14:textId="77777777">
        <w:trPr>
          <w:trHeight w:val="1313"/>
        </w:trPr>
        <w:tc>
          <w:tcPr>
            <w:tcW w:w="2160" w:type="dxa"/>
            <w:tcBorders>
              <w:top w:val="nil"/>
              <w:bottom w:val="nil"/>
            </w:tcBorders>
          </w:tcPr>
          <w:p w14:paraId="74023D0C" w14:textId="77777777" w:rsidR="00AE3E87" w:rsidRDefault="00AE3E87">
            <w:pPr>
              <w:widowControl w:val="0"/>
              <w:pBdr>
                <w:top w:val="nil"/>
                <w:left w:val="nil"/>
                <w:bottom w:val="nil"/>
                <w:right w:val="nil"/>
                <w:between w:val="nil"/>
              </w:pBdr>
              <w:spacing w:after="0" w:line="240" w:lineRule="auto"/>
              <w:rPr>
                <w:color w:val="000000"/>
              </w:rPr>
            </w:pPr>
          </w:p>
          <w:p w14:paraId="14ECF198" w14:textId="77777777" w:rsidR="00AE3E87" w:rsidRDefault="00AE3E87">
            <w:pPr>
              <w:widowControl w:val="0"/>
              <w:pBdr>
                <w:top w:val="nil"/>
                <w:left w:val="nil"/>
                <w:bottom w:val="nil"/>
                <w:right w:val="nil"/>
                <w:between w:val="nil"/>
              </w:pBdr>
              <w:spacing w:after="0" w:line="240" w:lineRule="auto"/>
              <w:rPr>
                <w:color w:val="000000"/>
              </w:rPr>
            </w:pPr>
          </w:p>
          <w:p w14:paraId="60FD0DFD" w14:textId="77777777" w:rsidR="00AE3E87" w:rsidRDefault="00AE3E87">
            <w:pPr>
              <w:widowControl w:val="0"/>
              <w:pBdr>
                <w:top w:val="nil"/>
                <w:left w:val="nil"/>
                <w:bottom w:val="nil"/>
                <w:right w:val="nil"/>
                <w:between w:val="nil"/>
              </w:pBdr>
              <w:spacing w:before="36" w:after="0" w:line="240" w:lineRule="auto"/>
              <w:rPr>
                <w:color w:val="000000"/>
              </w:rPr>
            </w:pPr>
          </w:p>
          <w:p w14:paraId="670E7E78"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Fundamentación epistemológica</w:t>
            </w:r>
          </w:p>
        </w:tc>
        <w:tc>
          <w:tcPr>
            <w:tcW w:w="2256" w:type="dxa"/>
            <w:gridSpan w:val="2"/>
            <w:tcBorders>
              <w:top w:val="nil"/>
              <w:bottom w:val="nil"/>
            </w:tcBorders>
          </w:tcPr>
          <w:p w14:paraId="3216C073" w14:textId="77777777" w:rsidR="00AE3E87" w:rsidRDefault="00AE3E87">
            <w:pPr>
              <w:widowControl w:val="0"/>
              <w:pBdr>
                <w:top w:val="nil"/>
                <w:left w:val="nil"/>
                <w:bottom w:val="nil"/>
                <w:right w:val="nil"/>
                <w:between w:val="nil"/>
              </w:pBdr>
              <w:spacing w:before="60" w:after="0" w:line="240" w:lineRule="auto"/>
              <w:rPr>
                <w:color w:val="000000"/>
              </w:rPr>
            </w:pPr>
          </w:p>
          <w:p w14:paraId="2DE1C31C" w14:textId="1163F437" w:rsidR="00AE3E87" w:rsidRDefault="00000000">
            <w:pPr>
              <w:widowControl w:val="0"/>
              <w:pBdr>
                <w:top w:val="nil"/>
                <w:left w:val="nil"/>
                <w:bottom w:val="nil"/>
                <w:right w:val="nil"/>
                <w:between w:val="nil"/>
              </w:pBdr>
              <w:spacing w:after="0" w:line="235" w:lineRule="auto"/>
              <w:ind w:left="85" w:right="74"/>
              <w:rPr>
                <w:color w:val="000000"/>
              </w:rPr>
            </w:pPr>
            <w:r>
              <w:rPr>
                <w:color w:val="000000"/>
              </w:rPr>
              <w:t>¿Se evidencian los conceptos y teorías clave de la disciplina en el quehacer profesional?</w:t>
            </w:r>
            <w:r w:rsidR="00620F28">
              <w:rPr>
                <w:color w:val="000000"/>
              </w:rPr>
              <w:t xml:space="preserve"> </w:t>
            </w:r>
          </w:p>
        </w:tc>
        <w:tc>
          <w:tcPr>
            <w:tcW w:w="2307" w:type="dxa"/>
            <w:gridSpan w:val="2"/>
            <w:tcBorders>
              <w:top w:val="nil"/>
              <w:bottom w:val="nil"/>
            </w:tcBorders>
          </w:tcPr>
          <w:p w14:paraId="4906E003" w14:textId="77777777" w:rsidR="00AE3E87" w:rsidRDefault="00AE3E87">
            <w:pPr>
              <w:widowControl w:val="0"/>
              <w:pBdr>
                <w:top w:val="nil"/>
                <w:left w:val="nil"/>
                <w:bottom w:val="nil"/>
                <w:right w:val="nil"/>
                <w:between w:val="nil"/>
              </w:pBdr>
              <w:spacing w:before="60" w:after="0" w:line="240" w:lineRule="auto"/>
              <w:rPr>
                <w:color w:val="000000"/>
              </w:rPr>
            </w:pPr>
          </w:p>
          <w:p w14:paraId="27CCC0F0" w14:textId="77777777" w:rsidR="00AE3E87" w:rsidRDefault="00000000">
            <w:pPr>
              <w:widowControl w:val="0"/>
              <w:pBdr>
                <w:top w:val="nil"/>
                <w:left w:val="nil"/>
                <w:bottom w:val="nil"/>
                <w:right w:val="nil"/>
                <w:between w:val="nil"/>
              </w:pBdr>
              <w:spacing w:after="0" w:line="235" w:lineRule="auto"/>
              <w:ind w:left="86" w:right="152"/>
              <w:rPr>
                <w:color w:val="000000"/>
              </w:rPr>
            </w:pPr>
            <w:r>
              <w:rPr>
                <w:color w:val="000000"/>
              </w:rPr>
              <w:t>¿Se traducen los marcos teóricos en competencias concretas?</w:t>
            </w:r>
          </w:p>
        </w:tc>
        <w:tc>
          <w:tcPr>
            <w:tcW w:w="2297" w:type="dxa"/>
            <w:gridSpan w:val="2"/>
            <w:tcBorders>
              <w:top w:val="nil"/>
              <w:bottom w:val="nil"/>
            </w:tcBorders>
          </w:tcPr>
          <w:p w14:paraId="7512759A" w14:textId="77777777" w:rsidR="00AE3E87" w:rsidRDefault="00AE3E87">
            <w:pPr>
              <w:widowControl w:val="0"/>
              <w:pBdr>
                <w:top w:val="nil"/>
                <w:left w:val="nil"/>
                <w:bottom w:val="nil"/>
                <w:right w:val="nil"/>
                <w:between w:val="nil"/>
              </w:pBdr>
              <w:spacing w:before="60" w:after="0" w:line="240" w:lineRule="auto"/>
              <w:rPr>
                <w:color w:val="000000"/>
              </w:rPr>
            </w:pPr>
          </w:p>
          <w:p w14:paraId="60367A8C" w14:textId="77777777" w:rsidR="00AE3E87" w:rsidRDefault="00000000">
            <w:pPr>
              <w:widowControl w:val="0"/>
              <w:pBdr>
                <w:top w:val="nil"/>
                <w:left w:val="nil"/>
                <w:bottom w:val="nil"/>
                <w:right w:val="nil"/>
                <w:between w:val="nil"/>
              </w:pBdr>
              <w:spacing w:after="0" w:line="235" w:lineRule="auto"/>
              <w:ind w:left="87" w:right="67"/>
              <w:rPr>
                <w:color w:val="000000"/>
              </w:rPr>
            </w:pPr>
            <w:r>
              <w:rPr>
                <w:color w:val="000000"/>
              </w:rPr>
              <w:t>¿Los ámbitos de acción reflejan las bases disciplinares de la carrera?</w:t>
            </w:r>
          </w:p>
        </w:tc>
      </w:tr>
      <w:tr w:rsidR="00AE3E87" w14:paraId="12A936F7" w14:textId="77777777">
        <w:trPr>
          <w:trHeight w:val="567"/>
        </w:trPr>
        <w:tc>
          <w:tcPr>
            <w:tcW w:w="2160" w:type="dxa"/>
            <w:tcBorders>
              <w:top w:val="nil"/>
            </w:tcBorders>
          </w:tcPr>
          <w:p w14:paraId="4681DE86"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429D5B" w14:textId="5F58B6D0" w:rsidR="00AE3E87" w:rsidRDefault="00A73716">
            <w:pPr>
              <w:widowControl w:val="0"/>
              <w:pBdr>
                <w:top w:val="nil"/>
                <w:left w:val="nil"/>
                <w:bottom w:val="nil"/>
                <w:right w:val="nil"/>
                <w:between w:val="nil"/>
              </w:pBdr>
              <w:spacing w:before="98" w:after="0" w:line="240" w:lineRule="auto"/>
              <w:ind w:left="85"/>
              <w:rPr>
                <w:color w:val="000000"/>
              </w:rPr>
            </w:pPr>
            <w:hyperlink w:anchor="p141" w:history="1">
              <w:r w:rsidRPr="00A73716">
                <w:rPr>
                  <w:rStyle w:val="Hipervnculo"/>
                </w:rPr>
                <w:t>Sí</w:t>
              </w:r>
            </w:hyperlink>
            <w:r>
              <w:rPr>
                <w:noProof/>
              </w:rPr>
              <mc:AlternateContent>
                <mc:Choice Requires="wpg">
                  <w:drawing>
                    <wp:anchor distT="0" distB="0" distL="0" distR="0" simplePos="0" relativeHeight="251659264" behindDoc="1" locked="0" layoutInCell="1" hidden="0" allowOverlap="1" wp14:anchorId="69125E5E" wp14:editId="00BB3BFB">
                      <wp:simplePos x="0" y="0"/>
                      <wp:positionH relativeFrom="column">
                        <wp:posOffset>190500</wp:posOffset>
                      </wp:positionH>
                      <wp:positionV relativeFrom="paragraph">
                        <wp:posOffset>50800</wp:posOffset>
                      </wp:positionV>
                      <wp:extent cx="149225" cy="149225"/>
                      <wp:effectExtent l="0" t="0" r="0" b="0"/>
                      <wp:wrapNone/>
                      <wp:docPr id="1471525374" name="Group 147152537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38290549" name="Group 1638290549"/>
                              <wpg:cNvGrpSpPr/>
                              <wpg:grpSpPr>
                                <a:xfrm>
                                  <a:off x="5271388" y="3705388"/>
                                  <a:ext cx="149225" cy="149225"/>
                                  <a:chOff x="0" y="0"/>
                                  <a:chExt cx="149225" cy="149225"/>
                                </a:xfrm>
                              </wpg:grpSpPr>
                              <wps:wsp>
                                <wps:cNvPr id="924914112" name="Rectangle 924914112"/>
                                <wps:cNvSpPr/>
                                <wps:spPr>
                                  <a:xfrm>
                                    <a:off x="0" y="0"/>
                                    <a:ext cx="149225" cy="149225"/>
                                  </a:xfrm>
                                  <a:prstGeom prst="rect">
                                    <a:avLst/>
                                  </a:prstGeom>
                                  <a:noFill/>
                                  <a:ln>
                                    <a:noFill/>
                                  </a:ln>
                                </wps:spPr>
                                <wps:txbx>
                                  <w:txbxContent>
                                    <w:p w14:paraId="193F4AC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92109257" name="Freeform: Shape 69210925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9125E5E" id="Group 1471525374" o:spid="_x0000_s1037" style="position:absolute;left:0;text-align:left;margin-left:15pt;margin-top:4pt;width:11.75pt;height:11.75pt;z-index:-2516572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">
                      <v:group id="Group 1638290549" o:spid="_x0000_s10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">
                        <v:rect id="Rectangle 924914112" o:spid="_x0000_s10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" filled="f" stroked="f">
                          <v:textbox inset="2.53958mm,2.53958mm,2.53958mm,2.53958mm">
                            <w:txbxContent>
                              <w:p w14:paraId="193F4ACD" w14:textId="77777777" w:rsidR="00AE3E87" w:rsidRDefault="00AE3E87">
                                <w:pPr>
                                  <w:spacing w:after="0" w:line="240" w:lineRule="auto"/>
                                  <w:textDirection w:val="btLr"/>
                                </w:pPr>
                              </w:p>
                            </w:txbxContent>
                          </v:textbox>
                        </v:rect>
                        <v:shape id="Freeform: Shape 692109257" o:spid="_x0000_s10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755" w:type="dxa"/>
            <w:tcBorders>
              <w:top w:val="nil"/>
              <w:left w:val="nil"/>
            </w:tcBorders>
          </w:tcPr>
          <w:p w14:paraId="399BB4BA" w14:textId="77777777" w:rsidR="00AE3E87" w:rsidRDefault="00000000">
            <w:pPr>
              <w:widowControl w:val="0"/>
              <w:pBdr>
                <w:top w:val="nil"/>
                <w:left w:val="nil"/>
                <w:bottom w:val="nil"/>
                <w:right w:val="nil"/>
                <w:between w:val="nil"/>
              </w:pBdr>
              <w:spacing w:before="98" w:after="0" w:line="240" w:lineRule="auto"/>
              <w:ind w:left="269"/>
              <w:rPr>
                <w:color w:val="000000"/>
              </w:rPr>
            </w:pPr>
            <w:r>
              <w:rPr>
                <w:color w:val="000000"/>
              </w:rPr>
              <w:t>No</w:t>
            </w:r>
            <w:r>
              <w:rPr>
                <w:noProof/>
              </w:rPr>
              <mc:AlternateContent>
                <mc:Choice Requires="wpg">
                  <w:drawing>
                    <wp:anchor distT="0" distB="0" distL="0" distR="0" simplePos="0" relativeHeight="251660288" behindDoc="1" locked="0" layoutInCell="1" hidden="0" allowOverlap="1" wp14:anchorId="29F8BB04" wp14:editId="462B5016">
                      <wp:simplePos x="0" y="0"/>
                      <wp:positionH relativeFrom="column">
                        <wp:posOffset>368300</wp:posOffset>
                      </wp:positionH>
                      <wp:positionV relativeFrom="paragraph">
                        <wp:posOffset>50800</wp:posOffset>
                      </wp:positionV>
                      <wp:extent cx="149225" cy="149225"/>
                      <wp:effectExtent l="0" t="0" r="0" b="0"/>
                      <wp:wrapNone/>
                      <wp:docPr id="1471525359" name="Group 147152535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44987575" name="Group 1044987575"/>
                              <wpg:cNvGrpSpPr/>
                              <wpg:grpSpPr>
                                <a:xfrm>
                                  <a:off x="5271388" y="3705388"/>
                                  <a:ext cx="149225" cy="149225"/>
                                  <a:chOff x="0" y="0"/>
                                  <a:chExt cx="149225" cy="149225"/>
                                </a:xfrm>
                              </wpg:grpSpPr>
                              <wps:wsp>
                                <wps:cNvPr id="1890085630" name="Rectangle 1890085630"/>
                                <wps:cNvSpPr/>
                                <wps:spPr>
                                  <a:xfrm>
                                    <a:off x="0" y="0"/>
                                    <a:ext cx="149225" cy="149225"/>
                                  </a:xfrm>
                                  <a:prstGeom prst="rect">
                                    <a:avLst/>
                                  </a:prstGeom>
                                  <a:noFill/>
                                  <a:ln>
                                    <a:noFill/>
                                  </a:ln>
                                </wps:spPr>
                                <wps:txbx>
                                  <w:txbxContent>
                                    <w:p w14:paraId="30963925"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6537291" name="Freeform: Shape 31653729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9F8BB04" id="Group 1471525359" o:spid="_x0000_s1041" style="position:absolute;left:0;text-align:left;margin-left:29pt;margin-top:4pt;width:11.75pt;height:11.75pt;z-index:-2516561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">
                      <v:group id="Group 1044987575" o:spid="_x0000_s10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">
                        <v:rect id="Rectangle 1890085630" o:spid="_x0000_s10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" filled="f" stroked="f">
                          <v:textbox inset="2.53958mm,2.53958mm,2.53958mm,2.53958mm">
                            <w:txbxContent>
                              <w:p w14:paraId="30963925" w14:textId="77777777" w:rsidR="00AE3E87" w:rsidRDefault="00AE3E87">
                                <w:pPr>
                                  <w:spacing w:after="0" w:line="240" w:lineRule="auto"/>
                                  <w:textDirection w:val="btLr"/>
                                </w:pPr>
                              </w:p>
                            </w:txbxContent>
                          </v:textbox>
                        </v:rect>
                        <v:shape id="Freeform: Shape 316537291" o:spid="_x0000_s10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5712966" w14:textId="720ABBDE" w:rsidR="00AE3E87" w:rsidRDefault="00B371CD">
            <w:pPr>
              <w:widowControl w:val="0"/>
              <w:pBdr>
                <w:top w:val="nil"/>
                <w:left w:val="nil"/>
                <w:bottom w:val="nil"/>
                <w:right w:val="nil"/>
                <w:between w:val="nil"/>
              </w:pBdr>
              <w:spacing w:before="98" w:after="0" w:line="240" w:lineRule="auto"/>
              <w:ind w:left="86"/>
              <w:rPr>
                <w:color w:val="000000"/>
              </w:rPr>
            </w:pPr>
            <w:hyperlink w:anchor="p142" w:history="1">
              <w:r w:rsidRPr="00B371CD">
                <w:rPr>
                  <w:rStyle w:val="Hipervnculo"/>
                </w:rPr>
                <w:t>Sí</w:t>
              </w:r>
            </w:hyperlink>
            <w:r>
              <w:rPr>
                <w:noProof/>
              </w:rPr>
              <mc:AlternateContent>
                <mc:Choice Requires="wpg">
                  <w:drawing>
                    <wp:anchor distT="0" distB="0" distL="0" distR="0" simplePos="0" relativeHeight="251661312" behindDoc="1" locked="0" layoutInCell="1" hidden="0" allowOverlap="1" wp14:anchorId="06AC33D9" wp14:editId="174DD185">
                      <wp:simplePos x="0" y="0"/>
                      <wp:positionH relativeFrom="column">
                        <wp:posOffset>177800</wp:posOffset>
                      </wp:positionH>
                      <wp:positionV relativeFrom="paragraph">
                        <wp:posOffset>50800</wp:posOffset>
                      </wp:positionV>
                      <wp:extent cx="149225" cy="149225"/>
                      <wp:effectExtent l="0" t="0" r="0" b="0"/>
                      <wp:wrapNone/>
                      <wp:docPr id="1471525360" name="Group 147152536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31257073" name="Group 1531257073"/>
                              <wpg:cNvGrpSpPr/>
                              <wpg:grpSpPr>
                                <a:xfrm>
                                  <a:off x="5271388" y="3705388"/>
                                  <a:ext cx="149225" cy="149225"/>
                                  <a:chOff x="0" y="0"/>
                                  <a:chExt cx="149225" cy="149225"/>
                                </a:xfrm>
                              </wpg:grpSpPr>
                              <wps:wsp>
                                <wps:cNvPr id="730419140" name="Rectangle 730419140"/>
                                <wps:cNvSpPr/>
                                <wps:spPr>
                                  <a:xfrm>
                                    <a:off x="0" y="0"/>
                                    <a:ext cx="149225" cy="149225"/>
                                  </a:xfrm>
                                  <a:prstGeom prst="rect">
                                    <a:avLst/>
                                  </a:prstGeom>
                                  <a:noFill/>
                                  <a:ln>
                                    <a:noFill/>
                                  </a:ln>
                                </wps:spPr>
                                <wps:txbx>
                                  <w:txbxContent>
                                    <w:p w14:paraId="402DF4F1"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34280865" name="Freeform: Shape 183428086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AC33D9" id="Group 1471525360" o:spid="_x0000_s1045" style="position:absolute;left:0;text-align:left;margin-left:14pt;margin-top:4pt;width:11.75pt;height:11.75pt;z-index:-2516551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">
                      <v:group id="Group 1531257073" o:spid="_x0000_s10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">
                        <v:rect id="Rectangle 730419140" o:spid="_x0000_s10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" filled="f" stroked="f">
                          <v:textbox inset="2.53958mm,2.53958mm,2.53958mm,2.53958mm">
                            <w:txbxContent>
                              <w:p w14:paraId="402DF4F1" w14:textId="77777777" w:rsidR="00AE3E87" w:rsidRDefault="00AE3E87">
                                <w:pPr>
                                  <w:spacing w:after="0" w:line="240" w:lineRule="auto"/>
                                  <w:textDirection w:val="btLr"/>
                                </w:pPr>
                              </w:p>
                            </w:txbxContent>
                          </v:textbox>
                        </v:rect>
                        <v:shape id="Freeform: Shape 1834280865" o:spid="_x0000_s10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806" w:type="dxa"/>
            <w:tcBorders>
              <w:top w:val="nil"/>
              <w:left w:val="nil"/>
            </w:tcBorders>
          </w:tcPr>
          <w:p w14:paraId="014E0221" w14:textId="77777777" w:rsidR="00AE3E87" w:rsidRDefault="00000000">
            <w:pPr>
              <w:widowControl w:val="0"/>
              <w:pBdr>
                <w:top w:val="nil"/>
                <w:left w:val="nil"/>
                <w:bottom w:val="nil"/>
                <w:right w:val="nil"/>
                <w:between w:val="nil"/>
              </w:pBdr>
              <w:spacing w:before="98" w:after="0" w:line="240" w:lineRule="auto"/>
              <w:ind w:left="270"/>
              <w:rPr>
                <w:color w:val="000000"/>
              </w:rPr>
            </w:pPr>
            <w:r>
              <w:rPr>
                <w:color w:val="000000"/>
              </w:rPr>
              <w:t>No</w:t>
            </w:r>
            <w:r>
              <w:rPr>
                <w:noProof/>
              </w:rPr>
              <mc:AlternateContent>
                <mc:Choice Requires="wpg">
                  <w:drawing>
                    <wp:anchor distT="0" distB="0" distL="0" distR="0" simplePos="0" relativeHeight="251662336" behindDoc="1" locked="0" layoutInCell="1" hidden="0" allowOverlap="1" wp14:anchorId="1F6B8BF2" wp14:editId="7BE49854">
                      <wp:simplePos x="0" y="0"/>
                      <wp:positionH relativeFrom="column">
                        <wp:posOffset>355600</wp:posOffset>
                      </wp:positionH>
                      <wp:positionV relativeFrom="paragraph">
                        <wp:posOffset>50800</wp:posOffset>
                      </wp:positionV>
                      <wp:extent cx="149225" cy="149225"/>
                      <wp:effectExtent l="0" t="0" r="0" b="0"/>
                      <wp:wrapNone/>
                      <wp:docPr id="1471525391" name="Group 147152539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71901602" name="Group 771901602"/>
                              <wpg:cNvGrpSpPr/>
                              <wpg:grpSpPr>
                                <a:xfrm>
                                  <a:off x="5271388" y="3705388"/>
                                  <a:ext cx="149225" cy="149225"/>
                                  <a:chOff x="0" y="0"/>
                                  <a:chExt cx="149225" cy="149225"/>
                                </a:xfrm>
                              </wpg:grpSpPr>
                              <wps:wsp>
                                <wps:cNvPr id="88769237" name="Rectangle 88769237"/>
                                <wps:cNvSpPr/>
                                <wps:spPr>
                                  <a:xfrm>
                                    <a:off x="0" y="0"/>
                                    <a:ext cx="149225" cy="149225"/>
                                  </a:xfrm>
                                  <a:prstGeom prst="rect">
                                    <a:avLst/>
                                  </a:prstGeom>
                                  <a:noFill/>
                                  <a:ln>
                                    <a:noFill/>
                                  </a:ln>
                                </wps:spPr>
                                <wps:txbx>
                                  <w:txbxContent>
                                    <w:p w14:paraId="1D2FC3D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66330784" name="Freeform: Shape 7663307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6B8BF2" id="Group 1471525391" o:spid="_x0000_s1049" style="position:absolute;left:0;text-align:left;margin-left:28pt;margin-top:4pt;width:11.75pt;height:11.75pt;z-index:-2516541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">
                      <v:group id="Group 771901602" o:spid="_x0000_s10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">
                        <v:rect id="Rectangle 88769237" o:spid="_x0000_s10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" filled="f" stroked="f">
                          <v:textbox inset="2.53958mm,2.53958mm,2.53958mm,2.53958mm">
                            <w:txbxContent>
                              <w:p w14:paraId="1D2FC3DB" w14:textId="77777777" w:rsidR="00AE3E87" w:rsidRDefault="00AE3E87">
                                <w:pPr>
                                  <w:spacing w:after="0" w:line="240" w:lineRule="auto"/>
                                  <w:textDirection w:val="btLr"/>
                                </w:pPr>
                              </w:p>
                            </w:txbxContent>
                          </v:textbox>
                        </v:rect>
                        <v:shape id="Freeform: Shape 766330784" o:spid="_x0000_s10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28B457D3" w14:textId="40591501" w:rsidR="00AE3E87" w:rsidRDefault="00CA126D">
            <w:pPr>
              <w:widowControl w:val="0"/>
              <w:pBdr>
                <w:top w:val="nil"/>
                <w:left w:val="nil"/>
                <w:bottom w:val="nil"/>
                <w:right w:val="nil"/>
                <w:between w:val="nil"/>
              </w:pBdr>
              <w:spacing w:before="98" w:after="0" w:line="240" w:lineRule="auto"/>
              <w:ind w:left="87"/>
              <w:rPr>
                <w:color w:val="000000"/>
              </w:rPr>
            </w:pPr>
            <w:hyperlink w:anchor="p143" w:history="1">
              <w:r w:rsidRPr="00CA126D">
                <w:rPr>
                  <w:rStyle w:val="Hipervnculo"/>
                </w:rPr>
                <w:t>Sí</w:t>
              </w:r>
            </w:hyperlink>
            <w:r>
              <w:rPr>
                <w:noProof/>
              </w:rPr>
              <mc:AlternateContent>
                <mc:Choice Requires="wpg">
                  <w:drawing>
                    <wp:anchor distT="0" distB="0" distL="0" distR="0" simplePos="0" relativeHeight="251663360" behindDoc="1" locked="0" layoutInCell="1" hidden="0" allowOverlap="1" wp14:anchorId="0BB4D16B" wp14:editId="32D2B5F0">
                      <wp:simplePos x="0" y="0"/>
                      <wp:positionH relativeFrom="column">
                        <wp:posOffset>177800</wp:posOffset>
                      </wp:positionH>
                      <wp:positionV relativeFrom="paragraph">
                        <wp:posOffset>50800</wp:posOffset>
                      </wp:positionV>
                      <wp:extent cx="149225" cy="149225"/>
                      <wp:effectExtent l="0" t="0" r="0" b="0"/>
                      <wp:wrapNone/>
                      <wp:docPr id="1471525398" name="Group 147152539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58230790" name="Group 2058230790"/>
                              <wpg:cNvGrpSpPr/>
                              <wpg:grpSpPr>
                                <a:xfrm>
                                  <a:off x="5271388" y="3705388"/>
                                  <a:ext cx="149225" cy="149225"/>
                                  <a:chOff x="0" y="0"/>
                                  <a:chExt cx="149225" cy="149225"/>
                                </a:xfrm>
                              </wpg:grpSpPr>
                              <wps:wsp>
                                <wps:cNvPr id="1252789820" name="Rectangle 1252789820"/>
                                <wps:cNvSpPr/>
                                <wps:spPr>
                                  <a:xfrm>
                                    <a:off x="0" y="0"/>
                                    <a:ext cx="149225" cy="149225"/>
                                  </a:xfrm>
                                  <a:prstGeom prst="rect">
                                    <a:avLst/>
                                  </a:prstGeom>
                                  <a:noFill/>
                                  <a:ln>
                                    <a:noFill/>
                                  </a:ln>
                                </wps:spPr>
                                <wps:txbx>
                                  <w:txbxContent>
                                    <w:p w14:paraId="6AB7C9C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31713717" name="Freeform: Shape 33171371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BB4D16B" id="Group 1471525398" o:spid="_x0000_s1053" style="position:absolute;left:0;text-align:left;margin-left:14pt;margin-top:4pt;width:11.75pt;height:11.75pt;z-index:-2516531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LSeQfp2AwAAsgkAAA4AAAAAAAAAAAAAAAAALgIAAGRycy9lMm9Eb2MueG1sUEsB&#10;Ai0AFAAGAAgAAAAhACD0+qvcAAAABgEAAA8AAAAAAAAAAAAAAAAA0AUAAGRycy9kb3ducmV2Lnht&#10;bFBLBQYAAAAABAAEAPMAAADZBgAAAAA=&#10;">
                      <v:group id="Group 2058230790" o:spid="_x0000_s10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">
                        <v:rect id="Rectangle 1252789820" o:spid="_x0000_s10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" filled="f" stroked="f">
                          <v:textbox inset="2.53958mm,2.53958mm,2.53958mm,2.53958mm">
                            <w:txbxContent>
                              <w:p w14:paraId="6AB7C9CE" w14:textId="77777777" w:rsidR="00AE3E87" w:rsidRDefault="00AE3E87">
                                <w:pPr>
                                  <w:spacing w:after="0" w:line="240" w:lineRule="auto"/>
                                  <w:textDirection w:val="btLr"/>
                                </w:pPr>
                              </w:p>
                            </w:txbxContent>
                          </v:textbox>
                        </v:rect>
                        <v:shape id="Freeform: Shape 331713717" o:spid="_x0000_s10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X</w:t>
            </w:r>
          </w:p>
        </w:tc>
        <w:tc>
          <w:tcPr>
            <w:tcW w:w="1818" w:type="dxa"/>
            <w:tcBorders>
              <w:top w:val="nil"/>
              <w:left w:val="nil"/>
            </w:tcBorders>
          </w:tcPr>
          <w:p w14:paraId="2999F719" w14:textId="77777777" w:rsidR="00AE3E87" w:rsidRDefault="00000000">
            <w:pPr>
              <w:widowControl w:val="0"/>
              <w:pBdr>
                <w:top w:val="nil"/>
                <w:left w:val="nil"/>
                <w:bottom w:val="nil"/>
                <w:right w:val="nil"/>
                <w:between w:val="nil"/>
              </w:pBdr>
              <w:spacing w:before="98" w:after="0" w:line="240" w:lineRule="auto"/>
              <w:ind w:left="293"/>
              <w:rPr>
                <w:color w:val="000000"/>
              </w:rPr>
            </w:pPr>
            <w:r>
              <w:rPr>
                <w:color w:val="000000"/>
              </w:rPr>
              <w:t>No</w:t>
            </w:r>
            <w:r>
              <w:rPr>
                <w:noProof/>
              </w:rPr>
              <mc:AlternateContent>
                <mc:Choice Requires="wpg">
                  <w:drawing>
                    <wp:anchor distT="0" distB="0" distL="0" distR="0" simplePos="0" relativeHeight="251664384" behindDoc="1" locked="0" layoutInCell="1" hidden="0" allowOverlap="1" wp14:anchorId="589A7747" wp14:editId="38DEB663">
                      <wp:simplePos x="0" y="0"/>
                      <wp:positionH relativeFrom="column">
                        <wp:posOffset>368300</wp:posOffset>
                      </wp:positionH>
                      <wp:positionV relativeFrom="paragraph">
                        <wp:posOffset>50800</wp:posOffset>
                      </wp:positionV>
                      <wp:extent cx="149225" cy="149225"/>
                      <wp:effectExtent l="0" t="0" r="0" b="0"/>
                      <wp:wrapNone/>
                      <wp:docPr id="1471525361" name="Group 147152536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2211452" name="Group 1152211452"/>
                              <wpg:cNvGrpSpPr/>
                              <wpg:grpSpPr>
                                <a:xfrm>
                                  <a:off x="5271388" y="3705388"/>
                                  <a:ext cx="149225" cy="149225"/>
                                  <a:chOff x="0" y="0"/>
                                  <a:chExt cx="149225" cy="149225"/>
                                </a:xfrm>
                              </wpg:grpSpPr>
                              <wps:wsp>
                                <wps:cNvPr id="1890048680" name="Rectangle 1890048680"/>
                                <wps:cNvSpPr/>
                                <wps:spPr>
                                  <a:xfrm>
                                    <a:off x="0" y="0"/>
                                    <a:ext cx="149225" cy="149225"/>
                                  </a:xfrm>
                                  <a:prstGeom prst="rect">
                                    <a:avLst/>
                                  </a:prstGeom>
                                  <a:noFill/>
                                  <a:ln>
                                    <a:noFill/>
                                  </a:ln>
                                </wps:spPr>
                                <wps:txbx>
                                  <w:txbxContent>
                                    <w:p w14:paraId="6AE7668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11741096" name="Freeform: Shape 51174109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89A7747" id="Group 1471525361" o:spid="_x0000_s1057" style="position:absolute;left:0;text-align:left;margin-left:29pt;margin-top:4pt;width:11.75pt;height:11.75pt;z-index:-2516520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">
                      <v:group id="Group 1152211452" o:spid="_x0000_s10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">
                        <v:rect id="Rectangle 1890048680" o:spid="_x0000_s10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" filled="f" stroked="f">
                          <v:textbox inset="2.53958mm,2.53958mm,2.53958mm,2.53958mm">
                            <w:txbxContent>
                              <w:p w14:paraId="6AE7668A" w14:textId="77777777" w:rsidR="00AE3E87" w:rsidRDefault="00AE3E87">
                                <w:pPr>
                                  <w:spacing w:after="0" w:line="240" w:lineRule="auto"/>
                                  <w:textDirection w:val="btLr"/>
                                </w:pPr>
                              </w:p>
                            </w:txbxContent>
                          </v:textbox>
                        </v:rect>
                        <v:shape id="Freeform: Shape 511741096" o:spid="_x0000_s10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r w:rsidR="00AE3E87" w14:paraId="685E3BE4" w14:textId="77777777">
        <w:trPr>
          <w:trHeight w:val="1149"/>
        </w:trPr>
        <w:tc>
          <w:tcPr>
            <w:tcW w:w="2160" w:type="dxa"/>
            <w:tcBorders>
              <w:bottom w:val="nil"/>
            </w:tcBorders>
          </w:tcPr>
          <w:p w14:paraId="00AE5865" w14:textId="77777777" w:rsidR="00AE3E87" w:rsidRDefault="00AE3E87">
            <w:pPr>
              <w:widowControl w:val="0"/>
              <w:pBdr>
                <w:top w:val="nil"/>
                <w:left w:val="nil"/>
                <w:bottom w:val="nil"/>
                <w:right w:val="nil"/>
                <w:between w:val="nil"/>
              </w:pBdr>
              <w:spacing w:after="0" w:line="240" w:lineRule="auto"/>
              <w:rPr>
                <w:color w:val="000000"/>
              </w:rPr>
            </w:pPr>
          </w:p>
          <w:p w14:paraId="3B81CE6E" w14:textId="77777777" w:rsidR="00AE3E87" w:rsidRDefault="00AE3E87">
            <w:pPr>
              <w:widowControl w:val="0"/>
              <w:pBdr>
                <w:top w:val="nil"/>
                <w:left w:val="nil"/>
                <w:bottom w:val="nil"/>
                <w:right w:val="nil"/>
                <w:between w:val="nil"/>
              </w:pBdr>
              <w:spacing w:before="107" w:after="0" w:line="240" w:lineRule="auto"/>
              <w:rPr>
                <w:color w:val="000000"/>
              </w:rPr>
            </w:pPr>
          </w:p>
          <w:p w14:paraId="7DD928D7"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Enfoque constructivista</w:t>
            </w:r>
          </w:p>
        </w:tc>
        <w:tc>
          <w:tcPr>
            <w:tcW w:w="2256" w:type="dxa"/>
            <w:gridSpan w:val="2"/>
            <w:tcBorders>
              <w:bottom w:val="nil"/>
            </w:tcBorders>
          </w:tcPr>
          <w:p w14:paraId="0F00A9C2" w14:textId="77777777" w:rsidR="00AE3E87" w:rsidRDefault="00000000">
            <w:pPr>
              <w:widowControl w:val="0"/>
              <w:pBdr>
                <w:top w:val="nil"/>
                <w:left w:val="nil"/>
                <w:bottom w:val="nil"/>
                <w:right w:val="nil"/>
                <w:between w:val="nil"/>
              </w:pBdr>
              <w:spacing w:before="116" w:after="0" w:line="235" w:lineRule="auto"/>
              <w:ind w:left="85" w:right="74"/>
              <w:rPr>
                <w:color w:val="000000"/>
              </w:rPr>
            </w:pPr>
            <w:r>
              <w:rPr>
                <w:color w:val="000000"/>
              </w:rPr>
              <w:t>¿El perfil muestra un profesional autónomo, reflexivo y con experiencia aplicada?</w:t>
            </w:r>
          </w:p>
        </w:tc>
        <w:tc>
          <w:tcPr>
            <w:tcW w:w="2307" w:type="dxa"/>
            <w:gridSpan w:val="2"/>
            <w:tcBorders>
              <w:bottom w:val="nil"/>
            </w:tcBorders>
          </w:tcPr>
          <w:p w14:paraId="277D2F73" w14:textId="77777777" w:rsidR="00AE3E87" w:rsidRDefault="00000000">
            <w:pPr>
              <w:widowControl w:val="0"/>
              <w:pBdr>
                <w:top w:val="nil"/>
                <w:left w:val="nil"/>
                <w:bottom w:val="nil"/>
                <w:right w:val="nil"/>
                <w:between w:val="nil"/>
              </w:pBdr>
              <w:spacing w:before="116" w:after="0" w:line="235" w:lineRule="auto"/>
              <w:ind w:left="86" w:right="152"/>
              <w:rPr>
                <w:color w:val="000000"/>
              </w:rPr>
            </w:pPr>
            <w:r>
              <w:rPr>
                <w:color w:val="000000"/>
              </w:rPr>
              <w:t>¿Las competencias se vinculan con metodologías activas y aprendizaje experiencial?</w:t>
            </w:r>
          </w:p>
        </w:tc>
        <w:tc>
          <w:tcPr>
            <w:tcW w:w="2297" w:type="dxa"/>
            <w:gridSpan w:val="2"/>
            <w:tcBorders>
              <w:bottom w:val="nil"/>
            </w:tcBorders>
          </w:tcPr>
          <w:p w14:paraId="08921C8E" w14:textId="77777777" w:rsidR="00AE3E87" w:rsidRDefault="00000000">
            <w:pPr>
              <w:widowControl w:val="0"/>
              <w:pBdr>
                <w:top w:val="nil"/>
                <w:left w:val="nil"/>
                <w:bottom w:val="nil"/>
                <w:right w:val="nil"/>
                <w:between w:val="nil"/>
              </w:pBdr>
              <w:spacing w:before="116" w:after="0" w:line="235" w:lineRule="auto"/>
              <w:ind w:left="87" w:right="67"/>
              <w:rPr>
                <w:color w:val="000000"/>
              </w:rPr>
            </w:pPr>
            <w:r>
              <w:rPr>
                <w:color w:val="000000"/>
              </w:rPr>
              <w:t>¿Se espera que el graduado se desempeñe en contextos reales, colaborativos y complejos?</w:t>
            </w:r>
          </w:p>
        </w:tc>
      </w:tr>
      <w:tr w:rsidR="00AE3E87" w14:paraId="7877CF22" w14:textId="77777777">
        <w:trPr>
          <w:trHeight w:val="446"/>
        </w:trPr>
        <w:tc>
          <w:tcPr>
            <w:tcW w:w="2160" w:type="dxa"/>
            <w:tcBorders>
              <w:top w:val="nil"/>
            </w:tcBorders>
          </w:tcPr>
          <w:p w14:paraId="022C7E89"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FF0609" w14:textId="6B7F8EEC" w:rsidR="00AE3E87" w:rsidRDefault="00A73716">
            <w:pPr>
              <w:widowControl w:val="0"/>
              <w:pBdr>
                <w:top w:val="nil"/>
                <w:left w:val="nil"/>
                <w:bottom w:val="nil"/>
                <w:right w:val="nil"/>
                <w:between w:val="nil"/>
              </w:pBdr>
              <w:spacing w:before="113" w:after="0" w:line="240" w:lineRule="auto"/>
              <w:ind w:left="85"/>
              <w:rPr>
                <w:color w:val="000000"/>
              </w:rPr>
            </w:pPr>
            <w:hyperlink w:anchor="p341" w:history="1">
              <w:r w:rsidRPr="00A73716">
                <w:rPr>
                  <w:rStyle w:val="Hipervnculo"/>
                </w:rPr>
                <w:t>Sí</w:t>
              </w:r>
            </w:hyperlink>
            <w:r w:rsidRPr="005470AC">
              <w:rPr>
                <w:noProof/>
                <w:color w:val="000000"/>
              </w:rPr>
              <mc:AlternateContent>
                <mc:Choice Requires="wpg">
                  <w:drawing>
                    <wp:anchor distT="0" distB="0" distL="0" distR="0" simplePos="0" relativeHeight="251665408" behindDoc="1" locked="0" layoutInCell="1" hidden="0" allowOverlap="1" wp14:anchorId="5307B467" wp14:editId="39559FA5">
                      <wp:simplePos x="0" y="0"/>
                      <wp:positionH relativeFrom="column">
                        <wp:posOffset>190500</wp:posOffset>
                      </wp:positionH>
                      <wp:positionV relativeFrom="paragraph">
                        <wp:posOffset>50800</wp:posOffset>
                      </wp:positionV>
                      <wp:extent cx="149225" cy="149225"/>
                      <wp:effectExtent l="0" t="0" r="0" b="0"/>
                      <wp:wrapNone/>
                      <wp:docPr id="1471525393" name="Group 147152539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105722" name="Group 115105722"/>
                              <wpg:cNvGrpSpPr/>
                              <wpg:grpSpPr>
                                <a:xfrm>
                                  <a:off x="5271388" y="3705388"/>
                                  <a:ext cx="149225" cy="149225"/>
                                  <a:chOff x="0" y="0"/>
                                  <a:chExt cx="149225" cy="149225"/>
                                </a:xfrm>
                              </wpg:grpSpPr>
                              <wps:wsp>
                                <wps:cNvPr id="1768055813" name="Rectangle 1768055813"/>
                                <wps:cNvSpPr/>
                                <wps:spPr>
                                  <a:xfrm>
                                    <a:off x="0" y="0"/>
                                    <a:ext cx="149225" cy="149225"/>
                                  </a:xfrm>
                                  <a:prstGeom prst="rect">
                                    <a:avLst/>
                                  </a:prstGeom>
                                  <a:noFill/>
                                  <a:ln>
                                    <a:noFill/>
                                  </a:ln>
                                </wps:spPr>
                                <wps:txbx>
                                  <w:txbxContent>
                                    <w:p w14:paraId="53D3FBA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13215146" name="Freeform: Shape 81321514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307B467" id="Group 1471525393" o:spid="_x0000_s1061" style="position:absolute;left:0;text-align:left;margin-left:15pt;margin-top:4pt;width:11.75pt;height:11.75pt;z-index:-2516510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XpcwMAALA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">
                      <v:group id="Group 115105722" o:spid="_x0000_s10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">
                        <v:rect id="Rectangle 1768055813" o:spid="_x0000_s10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" filled="f" stroked="f">
                          <v:textbox inset="2.53958mm,2.53958mm,2.53958mm,2.53958mm">
                            <w:txbxContent>
                              <w:p w14:paraId="53D3FBAF" w14:textId="77777777" w:rsidR="00AE3E87" w:rsidRDefault="00AE3E87">
                                <w:pPr>
                                  <w:spacing w:after="0" w:line="240" w:lineRule="auto"/>
                                  <w:textDirection w:val="btLr"/>
                                </w:pPr>
                              </w:p>
                            </w:txbxContent>
                          </v:textbox>
                        </v:rect>
                        <v:shape id="Freeform: Shape 813215146" o:spid="_x0000_s10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867F9F">
              <w:rPr>
                <w:color w:val="000000"/>
              </w:rPr>
              <w:t xml:space="preserve"> X</w:t>
            </w:r>
          </w:p>
        </w:tc>
        <w:tc>
          <w:tcPr>
            <w:tcW w:w="1755" w:type="dxa"/>
            <w:tcBorders>
              <w:top w:val="nil"/>
              <w:left w:val="nil"/>
            </w:tcBorders>
          </w:tcPr>
          <w:p w14:paraId="75979748" w14:textId="77777777" w:rsidR="00AE3E87" w:rsidRDefault="00000000">
            <w:pPr>
              <w:widowControl w:val="0"/>
              <w:pBdr>
                <w:top w:val="nil"/>
                <w:left w:val="nil"/>
                <w:bottom w:val="nil"/>
                <w:right w:val="nil"/>
                <w:between w:val="nil"/>
              </w:pBdr>
              <w:spacing w:before="113" w:after="0" w:line="240" w:lineRule="auto"/>
              <w:ind w:left="269"/>
              <w:rPr>
                <w:color w:val="000000"/>
              </w:rPr>
            </w:pPr>
            <w:r>
              <w:rPr>
                <w:color w:val="000000"/>
              </w:rPr>
              <w:t>No</w:t>
            </w:r>
            <w:r>
              <w:rPr>
                <w:noProof/>
              </w:rPr>
              <mc:AlternateContent>
                <mc:Choice Requires="wpg">
                  <w:drawing>
                    <wp:anchor distT="0" distB="0" distL="0" distR="0" simplePos="0" relativeHeight="251666432" behindDoc="1" locked="0" layoutInCell="1" hidden="0" allowOverlap="1" wp14:anchorId="555A00AE" wp14:editId="78D8FBE2">
                      <wp:simplePos x="0" y="0"/>
                      <wp:positionH relativeFrom="column">
                        <wp:posOffset>368300</wp:posOffset>
                      </wp:positionH>
                      <wp:positionV relativeFrom="paragraph">
                        <wp:posOffset>50800</wp:posOffset>
                      </wp:positionV>
                      <wp:extent cx="149225" cy="149225"/>
                      <wp:effectExtent l="0" t="0" r="0" b="0"/>
                      <wp:wrapNone/>
                      <wp:docPr id="1471525367" name="Group 147152536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894275322" name="Group 894275322"/>
                              <wpg:cNvGrpSpPr/>
                              <wpg:grpSpPr>
                                <a:xfrm>
                                  <a:off x="5271388" y="3705388"/>
                                  <a:ext cx="149225" cy="149225"/>
                                  <a:chOff x="0" y="0"/>
                                  <a:chExt cx="149225" cy="149225"/>
                                </a:xfrm>
                              </wpg:grpSpPr>
                              <wps:wsp>
                                <wps:cNvPr id="1131835620" name="Rectangle 1131835620"/>
                                <wps:cNvSpPr/>
                                <wps:spPr>
                                  <a:xfrm>
                                    <a:off x="0" y="0"/>
                                    <a:ext cx="149225" cy="149225"/>
                                  </a:xfrm>
                                  <a:prstGeom prst="rect">
                                    <a:avLst/>
                                  </a:prstGeom>
                                  <a:noFill/>
                                  <a:ln>
                                    <a:noFill/>
                                  </a:ln>
                                </wps:spPr>
                                <wps:txbx>
                                  <w:txbxContent>
                                    <w:p w14:paraId="5D2A3F4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9485656" name="Freeform: Shape 82948565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55A00AE" id="Group 1471525367" o:spid="_x0000_s1065" style="position:absolute;left:0;text-align:left;margin-left:29pt;margin-top:4pt;width:11.75pt;height:11.75pt;z-index:-2516500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">
                      <v:group id="Group 894275322" o:spid="_x0000_s10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">
                        <v:rect id="Rectangle 1131835620" o:spid="_x0000_s10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" filled="f" stroked="f">
                          <v:textbox inset="2.53958mm,2.53958mm,2.53958mm,2.53958mm">
                            <w:txbxContent>
                              <w:p w14:paraId="5D2A3F4E" w14:textId="77777777" w:rsidR="00AE3E87" w:rsidRDefault="00AE3E87">
                                <w:pPr>
                                  <w:spacing w:after="0" w:line="240" w:lineRule="auto"/>
                                  <w:textDirection w:val="btLr"/>
                                </w:pPr>
                              </w:p>
                            </w:txbxContent>
                          </v:textbox>
                        </v:rect>
                        <v:shape id="Freeform: Shape 829485656" o:spid="_x0000_s10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53939A6B" w14:textId="74977C0E" w:rsidR="00AE3E87" w:rsidRDefault="00B371CD">
            <w:pPr>
              <w:widowControl w:val="0"/>
              <w:pBdr>
                <w:top w:val="nil"/>
                <w:left w:val="nil"/>
                <w:bottom w:val="nil"/>
                <w:right w:val="nil"/>
                <w:between w:val="nil"/>
              </w:pBdr>
              <w:spacing w:before="113" w:after="0" w:line="240" w:lineRule="auto"/>
              <w:ind w:left="86"/>
              <w:rPr>
                <w:color w:val="000000"/>
              </w:rPr>
            </w:pPr>
            <w:hyperlink w:anchor="p442" w:history="1">
              <w:r w:rsidRPr="00B371CD">
                <w:rPr>
                  <w:rStyle w:val="Hipervnculo"/>
                </w:rPr>
                <w:t>Sí</w:t>
              </w:r>
            </w:hyperlink>
            <w:r>
              <w:rPr>
                <w:noProof/>
              </w:rPr>
              <mc:AlternateContent>
                <mc:Choice Requires="wpg">
                  <w:drawing>
                    <wp:anchor distT="0" distB="0" distL="0" distR="0" simplePos="0" relativeHeight="251667456" behindDoc="1" locked="0" layoutInCell="1" hidden="0" allowOverlap="1" wp14:anchorId="374403CA" wp14:editId="47522B6F">
                      <wp:simplePos x="0" y="0"/>
                      <wp:positionH relativeFrom="column">
                        <wp:posOffset>177800</wp:posOffset>
                      </wp:positionH>
                      <wp:positionV relativeFrom="paragraph">
                        <wp:posOffset>50800</wp:posOffset>
                      </wp:positionV>
                      <wp:extent cx="149225" cy="149225"/>
                      <wp:effectExtent l="0" t="0" r="0" b="0"/>
                      <wp:wrapNone/>
                      <wp:docPr id="1471525375" name="Group 147152537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73780679" name="Group 1273780679"/>
                              <wpg:cNvGrpSpPr/>
                              <wpg:grpSpPr>
                                <a:xfrm>
                                  <a:off x="5271388" y="3705388"/>
                                  <a:ext cx="149225" cy="149225"/>
                                  <a:chOff x="0" y="0"/>
                                  <a:chExt cx="149225" cy="149225"/>
                                </a:xfrm>
                              </wpg:grpSpPr>
                              <wps:wsp>
                                <wps:cNvPr id="694024937" name="Rectangle 694024937"/>
                                <wps:cNvSpPr/>
                                <wps:spPr>
                                  <a:xfrm>
                                    <a:off x="0" y="0"/>
                                    <a:ext cx="149225" cy="149225"/>
                                  </a:xfrm>
                                  <a:prstGeom prst="rect">
                                    <a:avLst/>
                                  </a:prstGeom>
                                  <a:noFill/>
                                  <a:ln>
                                    <a:noFill/>
                                  </a:ln>
                                </wps:spPr>
                                <wps:txbx>
                                  <w:txbxContent>
                                    <w:p w14:paraId="72CE5EF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35047450" name="Freeform: Shape 63504745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74403CA" id="Group 1471525375" o:spid="_x0000_s1069" style="position:absolute;left:0;text-align:left;margin-left:14pt;margin-top:4pt;width:11.75pt;height:11.75pt;z-index:-2516490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KYxPmd2AwAAsQkAAA4AAAAAAAAAAAAAAAAALgIAAGRycy9lMm9Eb2MueG1sUEsB&#10;Ai0AFAAGAAgAAAAhACD0+qvcAAAABgEAAA8AAAAAAAAAAAAAAAAA0AUAAGRycy9kb3ducmV2Lnht&#10;bFBLBQYAAAAABAAEAPMAAADZBgAAAAA=&#10;">
                      <v:group id="Group 1273780679" o:spid="_x0000_s10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">
                        <v:rect id="Rectangle 694024937" o:spid="_x0000_s10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" filled="f" stroked="f">
                          <v:textbox inset="2.53958mm,2.53958mm,2.53958mm,2.53958mm">
                            <w:txbxContent>
                              <w:p w14:paraId="72CE5EFC" w14:textId="77777777" w:rsidR="00AE3E87" w:rsidRDefault="00AE3E87">
                                <w:pPr>
                                  <w:spacing w:after="0" w:line="240" w:lineRule="auto"/>
                                  <w:textDirection w:val="btLr"/>
                                </w:pPr>
                              </w:p>
                            </w:txbxContent>
                          </v:textbox>
                        </v:rect>
                        <v:shape id="Freeform: Shape 635047450" o:spid="_x0000_s10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806" w:type="dxa"/>
            <w:tcBorders>
              <w:top w:val="nil"/>
              <w:left w:val="nil"/>
            </w:tcBorders>
          </w:tcPr>
          <w:p w14:paraId="6097DF0C" w14:textId="77777777" w:rsidR="00AE3E87" w:rsidRDefault="00000000">
            <w:pPr>
              <w:widowControl w:val="0"/>
              <w:pBdr>
                <w:top w:val="nil"/>
                <w:left w:val="nil"/>
                <w:bottom w:val="nil"/>
                <w:right w:val="nil"/>
                <w:between w:val="nil"/>
              </w:pBdr>
              <w:spacing w:before="113" w:after="0" w:line="240" w:lineRule="auto"/>
              <w:ind w:left="270"/>
              <w:rPr>
                <w:color w:val="000000"/>
              </w:rPr>
            </w:pPr>
            <w:r>
              <w:rPr>
                <w:color w:val="000000"/>
              </w:rPr>
              <w:t>No</w:t>
            </w:r>
            <w:r>
              <w:rPr>
                <w:noProof/>
              </w:rPr>
              <mc:AlternateContent>
                <mc:Choice Requires="wpg">
                  <w:drawing>
                    <wp:anchor distT="0" distB="0" distL="0" distR="0" simplePos="0" relativeHeight="251668480" behindDoc="1" locked="0" layoutInCell="1" hidden="0" allowOverlap="1" wp14:anchorId="36590D01" wp14:editId="1154A460">
                      <wp:simplePos x="0" y="0"/>
                      <wp:positionH relativeFrom="column">
                        <wp:posOffset>355600</wp:posOffset>
                      </wp:positionH>
                      <wp:positionV relativeFrom="paragraph">
                        <wp:posOffset>50800</wp:posOffset>
                      </wp:positionV>
                      <wp:extent cx="149225" cy="149225"/>
                      <wp:effectExtent l="0" t="0" r="0" b="0"/>
                      <wp:wrapNone/>
                      <wp:docPr id="1471525368" name="Group 147152536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08212566" name="Group 1008212566"/>
                              <wpg:cNvGrpSpPr/>
                              <wpg:grpSpPr>
                                <a:xfrm>
                                  <a:off x="5271388" y="3705388"/>
                                  <a:ext cx="149225" cy="149225"/>
                                  <a:chOff x="0" y="0"/>
                                  <a:chExt cx="149225" cy="149225"/>
                                </a:xfrm>
                              </wpg:grpSpPr>
                              <wps:wsp>
                                <wps:cNvPr id="838268131" name="Rectangle 838268131"/>
                                <wps:cNvSpPr/>
                                <wps:spPr>
                                  <a:xfrm>
                                    <a:off x="0" y="0"/>
                                    <a:ext cx="149225" cy="149225"/>
                                  </a:xfrm>
                                  <a:prstGeom prst="rect">
                                    <a:avLst/>
                                  </a:prstGeom>
                                  <a:noFill/>
                                  <a:ln>
                                    <a:noFill/>
                                  </a:ln>
                                </wps:spPr>
                                <wps:txbx>
                                  <w:txbxContent>
                                    <w:p w14:paraId="276A578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5685371" name="Freeform: Shape 3568537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6590D01" id="Group 1471525368" o:spid="_x0000_s1073" style="position:absolute;left:0;text-align:left;margin-left:28pt;margin-top:4pt;width:11.75pt;height:11.75pt;z-index:-2516480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">
                      <v:group id="Group 1008212566" o:spid="_x0000_s10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">
                        <v:rect id="Rectangle 838268131" o:spid="_x0000_s10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" filled="f" stroked="f">
                          <v:textbox inset="2.53958mm,2.53958mm,2.53958mm,2.53958mm">
                            <w:txbxContent>
                              <w:p w14:paraId="276A5788" w14:textId="77777777" w:rsidR="00AE3E87" w:rsidRDefault="00AE3E87">
                                <w:pPr>
                                  <w:spacing w:after="0" w:line="240" w:lineRule="auto"/>
                                  <w:textDirection w:val="btLr"/>
                                </w:pPr>
                              </w:p>
                            </w:txbxContent>
                          </v:textbox>
                        </v:rect>
                        <v:shape id="Freeform: Shape 35685371" o:spid="_x0000_s10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3D54C9F1" w14:textId="5D6CC34B" w:rsidR="00AE3E87" w:rsidRDefault="00CA126D">
            <w:pPr>
              <w:widowControl w:val="0"/>
              <w:pBdr>
                <w:top w:val="nil"/>
                <w:left w:val="nil"/>
                <w:bottom w:val="nil"/>
                <w:right w:val="nil"/>
                <w:between w:val="nil"/>
              </w:pBdr>
              <w:spacing w:before="113" w:after="0" w:line="240" w:lineRule="auto"/>
              <w:ind w:left="87"/>
              <w:rPr>
                <w:color w:val="000000"/>
              </w:rPr>
            </w:pPr>
            <w:hyperlink w:anchor="p343" w:history="1">
              <w:r w:rsidRPr="00CA126D">
                <w:rPr>
                  <w:rStyle w:val="Hipervnculo"/>
                </w:rPr>
                <w:t>Sí</w:t>
              </w:r>
            </w:hyperlink>
            <w:r>
              <w:rPr>
                <w:noProof/>
              </w:rPr>
              <mc:AlternateContent>
                <mc:Choice Requires="wpg">
                  <w:drawing>
                    <wp:anchor distT="0" distB="0" distL="0" distR="0" simplePos="0" relativeHeight="251669504" behindDoc="1" locked="0" layoutInCell="1" hidden="0" allowOverlap="1" wp14:anchorId="7732B583" wp14:editId="6F6A5D18">
                      <wp:simplePos x="0" y="0"/>
                      <wp:positionH relativeFrom="column">
                        <wp:posOffset>177800</wp:posOffset>
                      </wp:positionH>
                      <wp:positionV relativeFrom="paragraph">
                        <wp:posOffset>50800</wp:posOffset>
                      </wp:positionV>
                      <wp:extent cx="149225" cy="149225"/>
                      <wp:effectExtent l="0" t="0" r="0" b="0"/>
                      <wp:wrapNone/>
                      <wp:docPr id="1471525371" name="Group 147152537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9335591" name="Group 199335591"/>
                              <wpg:cNvGrpSpPr/>
                              <wpg:grpSpPr>
                                <a:xfrm>
                                  <a:off x="5271388" y="3705388"/>
                                  <a:ext cx="149225" cy="149225"/>
                                  <a:chOff x="0" y="0"/>
                                  <a:chExt cx="149225" cy="149225"/>
                                </a:xfrm>
                              </wpg:grpSpPr>
                              <wps:wsp>
                                <wps:cNvPr id="961148097" name="Rectangle 961148097"/>
                                <wps:cNvSpPr/>
                                <wps:spPr>
                                  <a:xfrm>
                                    <a:off x="0" y="0"/>
                                    <a:ext cx="149225" cy="149225"/>
                                  </a:xfrm>
                                  <a:prstGeom prst="rect">
                                    <a:avLst/>
                                  </a:prstGeom>
                                  <a:noFill/>
                                  <a:ln>
                                    <a:noFill/>
                                  </a:ln>
                                </wps:spPr>
                                <wps:txbx>
                                  <w:txbxContent>
                                    <w:p w14:paraId="3DD5B7E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40926610" name="Freeform: Shape 3409266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732B583" id="Group 1471525371" o:spid="_x0000_s1077" style="position:absolute;left:0;text-align:left;margin-left:14pt;margin-top:4pt;width:11.75pt;height:11.75pt;z-index:-2516469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">
                      <v:group id="Group 199335591" o:spid="_x0000_s10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">
                        <v:rect id="Rectangle 961148097" o:spid="_x0000_s10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" filled="f" stroked="f">
                          <v:textbox inset="2.53958mm,2.53958mm,2.53958mm,2.53958mm">
                            <w:txbxContent>
                              <w:p w14:paraId="3DD5B7E9" w14:textId="77777777" w:rsidR="00AE3E87" w:rsidRDefault="00AE3E87">
                                <w:pPr>
                                  <w:spacing w:after="0" w:line="240" w:lineRule="auto"/>
                                  <w:textDirection w:val="btLr"/>
                                </w:pPr>
                              </w:p>
                            </w:txbxContent>
                          </v:textbox>
                        </v:rect>
                        <v:shape id="Freeform: Shape 340926610" o:spid="_x0000_s10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X</w:t>
            </w:r>
          </w:p>
        </w:tc>
        <w:tc>
          <w:tcPr>
            <w:tcW w:w="1818" w:type="dxa"/>
            <w:tcBorders>
              <w:top w:val="nil"/>
              <w:left w:val="nil"/>
            </w:tcBorders>
          </w:tcPr>
          <w:p w14:paraId="78D402AE" w14:textId="77777777" w:rsidR="00AE3E87" w:rsidRDefault="00000000">
            <w:pPr>
              <w:widowControl w:val="0"/>
              <w:pBdr>
                <w:top w:val="nil"/>
                <w:left w:val="nil"/>
                <w:bottom w:val="nil"/>
                <w:right w:val="nil"/>
                <w:between w:val="nil"/>
              </w:pBdr>
              <w:spacing w:before="113" w:after="0" w:line="240" w:lineRule="auto"/>
              <w:ind w:left="293"/>
              <w:rPr>
                <w:color w:val="000000"/>
              </w:rPr>
            </w:pPr>
            <w:r>
              <w:rPr>
                <w:color w:val="000000"/>
              </w:rPr>
              <w:t>No</w:t>
            </w:r>
            <w:r>
              <w:rPr>
                <w:noProof/>
              </w:rPr>
              <mc:AlternateContent>
                <mc:Choice Requires="wpg">
                  <w:drawing>
                    <wp:anchor distT="0" distB="0" distL="0" distR="0" simplePos="0" relativeHeight="251670528" behindDoc="1" locked="0" layoutInCell="1" hidden="0" allowOverlap="1" wp14:anchorId="5E826152" wp14:editId="4ADC6D84">
                      <wp:simplePos x="0" y="0"/>
                      <wp:positionH relativeFrom="column">
                        <wp:posOffset>368300</wp:posOffset>
                      </wp:positionH>
                      <wp:positionV relativeFrom="paragraph">
                        <wp:posOffset>50800</wp:posOffset>
                      </wp:positionV>
                      <wp:extent cx="149225" cy="149225"/>
                      <wp:effectExtent l="0" t="0" r="0" b="0"/>
                      <wp:wrapNone/>
                      <wp:docPr id="1471525364" name="Group 147152536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50009683" name="Group 1050009683"/>
                              <wpg:cNvGrpSpPr/>
                              <wpg:grpSpPr>
                                <a:xfrm>
                                  <a:off x="5271388" y="3705388"/>
                                  <a:ext cx="149225" cy="149225"/>
                                  <a:chOff x="0" y="0"/>
                                  <a:chExt cx="149225" cy="149225"/>
                                </a:xfrm>
                              </wpg:grpSpPr>
                              <wps:wsp>
                                <wps:cNvPr id="1536555049" name="Rectangle 1536555049"/>
                                <wps:cNvSpPr/>
                                <wps:spPr>
                                  <a:xfrm>
                                    <a:off x="0" y="0"/>
                                    <a:ext cx="149225" cy="149225"/>
                                  </a:xfrm>
                                  <a:prstGeom prst="rect">
                                    <a:avLst/>
                                  </a:prstGeom>
                                  <a:noFill/>
                                  <a:ln>
                                    <a:noFill/>
                                  </a:ln>
                                </wps:spPr>
                                <wps:txbx>
                                  <w:txbxContent>
                                    <w:p w14:paraId="70458C0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023653208" name="Freeform: Shape 102365320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E826152" id="Group 1471525364" o:spid="_x0000_s1081" style="position:absolute;left:0;text-align:left;margin-left:29pt;margin-top:4pt;width:11.75pt;height:11.75pt;z-index:-2516459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">
                      <v:group id="Group 1050009683" o:spid="_x0000_s10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">
                        <v:rect id="Rectangle 1536555049" o:spid="_x0000_s10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" filled="f" stroked="f">
                          <v:textbox inset="2.53958mm,2.53958mm,2.53958mm,2.53958mm">
                            <w:txbxContent>
                              <w:p w14:paraId="70458C0B" w14:textId="77777777" w:rsidR="00AE3E87" w:rsidRDefault="00AE3E87">
                                <w:pPr>
                                  <w:spacing w:after="0" w:line="240" w:lineRule="auto"/>
                                  <w:textDirection w:val="btLr"/>
                                </w:pPr>
                              </w:p>
                            </w:txbxContent>
                          </v:textbox>
                        </v:rect>
                        <v:shape id="Freeform: Shape 1023653208" o:spid="_x0000_s10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1CC8D856" w14:textId="77777777">
        <w:trPr>
          <w:trHeight w:val="961"/>
        </w:trPr>
        <w:tc>
          <w:tcPr>
            <w:tcW w:w="2160" w:type="dxa"/>
            <w:tcBorders>
              <w:bottom w:val="nil"/>
            </w:tcBorders>
          </w:tcPr>
          <w:p w14:paraId="27524A5B" w14:textId="77777777" w:rsidR="00AE3E87" w:rsidRDefault="00AE3E87">
            <w:pPr>
              <w:widowControl w:val="0"/>
              <w:pBdr>
                <w:top w:val="nil"/>
                <w:left w:val="nil"/>
                <w:bottom w:val="nil"/>
                <w:right w:val="nil"/>
                <w:between w:val="nil"/>
              </w:pBdr>
              <w:spacing w:before="219" w:after="0" w:line="240" w:lineRule="auto"/>
              <w:rPr>
                <w:color w:val="000000"/>
              </w:rPr>
            </w:pPr>
          </w:p>
          <w:p w14:paraId="1AFB5A68"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Inclusión de perspectivas diversas</w:t>
            </w:r>
          </w:p>
        </w:tc>
        <w:tc>
          <w:tcPr>
            <w:tcW w:w="2256" w:type="dxa"/>
            <w:gridSpan w:val="2"/>
            <w:tcBorders>
              <w:bottom w:val="nil"/>
            </w:tcBorders>
          </w:tcPr>
          <w:p w14:paraId="37C7F6FD" w14:textId="77777777" w:rsidR="00AE3E87" w:rsidRDefault="00000000">
            <w:pPr>
              <w:widowControl w:val="0"/>
              <w:pBdr>
                <w:top w:val="nil"/>
                <w:left w:val="nil"/>
                <w:bottom w:val="nil"/>
                <w:right w:val="nil"/>
                <w:between w:val="nil"/>
              </w:pBdr>
              <w:spacing w:before="108" w:after="0" w:line="235" w:lineRule="auto"/>
              <w:ind w:left="84" w:right="566"/>
              <w:rPr>
                <w:color w:val="000000"/>
              </w:rPr>
            </w:pPr>
            <w:r>
              <w:rPr>
                <w:color w:val="000000"/>
              </w:rPr>
              <w:t>¿El perfil profesional integra enfoques interdisciplinarios?</w:t>
            </w:r>
          </w:p>
        </w:tc>
        <w:tc>
          <w:tcPr>
            <w:tcW w:w="2307" w:type="dxa"/>
            <w:gridSpan w:val="2"/>
            <w:tcBorders>
              <w:bottom w:val="nil"/>
            </w:tcBorders>
          </w:tcPr>
          <w:p w14:paraId="0D5B0C06" w14:textId="77777777" w:rsidR="00AE3E87" w:rsidRDefault="00000000">
            <w:pPr>
              <w:widowControl w:val="0"/>
              <w:pBdr>
                <w:top w:val="nil"/>
                <w:left w:val="nil"/>
                <w:bottom w:val="nil"/>
                <w:right w:val="nil"/>
                <w:between w:val="nil"/>
              </w:pBdr>
              <w:spacing w:before="123" w:after="0" w:line="235" w:lineRule="auto"/>
              <w:ind w:left="85" w:right="152"/>
              <w:rPr>
                <w:color w:val="000000"/>
              </w:rPr>
            </w:pPr>
            <w:r>
              <w:rPr>
                <w:color w:val="000000"/>
              </w:rPr>
              <w:t>¿El perfil de egreso considera diversidad de contextos y saberes?</w:t>
            </w:r>
          </w:p>
        </w:tc>
        <w:tc>
          <w:tcPr>
            <w:tcW w:w="2297" w:type="dxa"/>
            <w:gridSpan w:val="2"/>
            <w:tcBorders>
              <w:bottom w:val="nil"/>
            </w:tcBorders>
          </w:tcPr>
          <w:p w14:paraId="78E8F9EC" w14:textId="77777777" w:rsidR="00AE3E87" w:rsidRDefault="00000000">
            <w:pPr>
              <w:widowControl w:val="0"/>
              <w:pBdr>
                <w:top w:val="nil"/>
                <w:left w:val="nil"/>
                <w:bottom w:val="nil"/>
                <w:right w:val="nil"/>
                <w:between w:val="nil"/>
              </w:pBdr>
              <w:spacing w:before="108" w:after="0" w:line="235" w:lineRule="auto"/>
              <w:ind w:left="86" w:right="67"/>
              <w:rPr>
                <w:color w:val="000000"/>
              </w:rPr>
            </w:pPr>
            <w:r>
              <w:rPr>
                <w:color w:val="000000"/>
              </w:rPr>
              <w:t>¿Los campos laborales incluyen áreas emergentes, sostenibles o sociales?</w:t>
            </w:r>
          </w:p>
        </w:tc>
      </w:tr>
      <w:tr w:rsidR="00AE3E87" w14:paraId="04F23BBC" w14:textId="77777777">
        <w:trPr>
          <w:trHeight w:val="388"/>
        </w:trPr>
        <w:tc>
          <w:tcPr>
            <w:tcW w:w="2160" w:type="dxa"/>
            <w:tcBorders>
              <w:top w:val="nil"/>
            </w:tcBorders>
          </w:tcPr>
          <w:p w14:paraId="6020099F"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481E034F" w14:textId="68B315DD" w:rsidR="00AE3E87" w:rsidRDefault="00A73716">
            <w:pPr>
              <w:widowControl w:val="0"/>
              <w:pBdr>
                <w:top w:val="nil"/>
                <w:left w:val="nil"/>
                <w:bottom w:val="nil"/>
                <w:right w:val="nil"/>
                <w:between w:val="nil"/>
              </w:pBdr>
              <w:spacing w:before="63" w:after="0" w:line="240" w:lineRule="auto"/>
              <w:ind w:left="84"/>
              <w:rPr>
                <w:color w:val="000000"/>
              </w:rPr>
            </w:pPr>
            <w:hyperlink w:anchor="p441" w:history="1">
              <w:r w:rsidRPr="00A73716">
                <w:rPr>
                  <w:rStyle w:val="Hipervnculo"/>
                </w:rPr>
                <w:t>Sí</w:t>
              </w:r>
            </w:hyperlink>
            <w:r>
              <w:rPr>
                <w:noProof/>
              </w:rPr>
              <mc:AlternateContent>
                <mc:Choice Requires="wpg">
                  <w:drawing>
                    <wp:anchor distT="0" distB="0" distL="0" distR="0" simplePos="0" relativeHeight="251671552" behindDoc="1" locked="0" layoutInCell="1" hidden="0" allowOverlap="1" wp14:anchorId="05623BEC" wp14:editId="24DA3E0E">
                      <wp:simplePos x="0" y="0"/>
                      <wp:positionH relativeFrom="column">
                        <wp:posOffset>190500</wp:posOffset>
                      </wp:positionH>
                      <wp:positionV relativeFrom="paragraph">
                        <wp:posOffset>25400</wp:posOffset>
                      </wp:positionV>
                      <wp:extent cx="149225" cy="149225"/>
                      <wp:effectExtent l="0" t="0" r="0" b="0"/>
                      <wp:wrapNone/>
                      <wp:docPr id="1471525365" name="Group 147152536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9245320" name="Group 119245320"/>
                              <wpg:cNvGrpSpPr/>
                              <wpg:grpSpPr>
                                <a:xfrm>
                                  <a:off x="5271388" y="3705388"/>
                                  <a:ext cx="149225" cy="149225"/>
                                  <a:chOff x="0" y="0"/>
                                  <a:chExt cx="149225" cy="149225"/>
                                </a:xfrm>
                              </wpg:grpSpPr>
                              <wps:wsp>
                                <wps:cNvPr id="416339950" name="Rectangle 416339950"/>
                                <wps:cNvSpPr/>
                                <wps:spPr>
                                  <a:xfrm>
                                    <a:off x="0" y="0"/>
                                    <a:ext cx="149225" cy="149225"/>
                                  </a:xfrm>
                                  <a:prstGeom prst="rect">
                                    <a:avLst/>
                                  </a:prstGeom>
                                  <a:noFill/>
                                  <a:ln>
                                    <a:noFill/>
                                  </a:ln>
                                </wps:spPr>
                                <wps:txbx>
                                  <w:txbxContent>
                                    <w:p w14:paraId="0E8EB57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129766310" name="Freeform: Shape 11297663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623BEC" id="Group 1471525365" o:spid="_x0000_s1085" style="position:absolute;left:0;text-align:left;margin-left:15pt;margin-top:2pt;width:11.75pt;height:11.75pt;z-index:-2516449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">
                      <v:group id="Group 119245320" o:spid="_x0000_s10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">
                        <v:rect id="Rectangle 416339950" o:spid="_x0000_s10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" filled="f" stroked="f">
                          <v:textbox inset="2.53958mm,2.53958mm,2.53958mm,2.53958mm">
                            <w:txbxContent>
                              <w:p w14:paraId="0E8EB573" w14:textId="77777777" w:rsidR="00AE3E87" w:rsidRDefault="00AE3E87">
                                <w:pPr>
                                  <w:spacing w:after="0" w:line="240" w:lineRule="auto"/>
                                  <w:textDirection w:val="btLr"/>
                                </w:pPr>
                              </w:p>
                            </w:txbxContent>
                          </v:textbox>
                        </v:rect>
                        <v:shape id="Freeform: Shape 1129766310" o:spid="_x0000_s10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r w:rsidR="00867F9F">
              <w:rPr>
                <w:color w:val="000000"/>
              </w:rPr>
              <w:t xml:space="preserve"> X</w:t>
            </w:r>
          </w:p>
        </w:tc>
        <w:tc>
          <w:tcPr>
            <w:tcW w:w="1755" w:type="dxa"/>
            <w:tcBorders>
              <w:top w:val="nil"/>
              <w:left w:val="nil"/>
            </w:tcBorders>
          </w:tcPr>
          <w:p w14:paraId="4271D2C7" w14:textId="77777777" w:rsidR="00AE3E87" w:rsidRDefault="00000000">
            <w:pPr>
              <w:widowControl w:val="0"/>
              <w:pBdr>
                <w:top w:val="nil"/>
                <w:left w:val="nil"/>
                <w:bottom w:val="nil"/>
                <w:right w:val="nil"/>
                <w:between w:val="nil"/>
              </w:pBdr>
              <w:spacing w:before="63" w:after="0" w:line="240" w:lineRule="auto"/>
              <w:ind w:left="269"/>
              <w:rPr>
                <w:color w:val="000000"/>
              </w:rPr>
            </w:pPr>
            <w:r>
              <w:rPr>
                <w:color w:val="000000"/>
              </w:rPr>
              <w:t>No</w:t>
            </w:r>
            <w:r>
              <w:rPr>
                <w:noProof/>
              </w:rPr>
              <mc:AlternateContent>
                <mc:Choice Requires="wpg">
                  <w:drawing>
                    <wp:anchor distT="0" distB="0" distL="0" distR="0" simplePos="0" relativeHeight="251672576" behindDoc="1" locked="0" layoutInCell="1" hidden="0" allowOverlap="1" wp14:anchorId="5FF1C99E" wp14:editId="59D0AC9B">
                      <wp:simplePos x="0" y="0"/>
                      <wp:positionH relativeFrom="column">
                        <wp:posOffset>368300</wp:posOffset>
                      </wp:positionH>
                      <wp:positionV relativeFrom="paragraph">
                        <wp:posOffset>25400</wp:posOffset>
                      </wp:positionV>
                      <wp:extent cx="149225" cy="149225"/>
                      <wp:effectExtent l="0" t="0" r="0" b="0"/>
                      <wp:wrapNone/>
                      <wp:docPr id="1471525357" name="Group 147152535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72062087" name="Group 672062087"/>
                              <wpg:cNvGrpSpPr/>
                              <wpg:grpSpPr>
                                <a:xfrm>
                                  <a:off x="5271388" y="3705388"/>
                                  <a:ext cx="149225" cy="149225"/>
                                  <a:chOff x="0" y="0"/>
                                  <a:chExt cx="149225" cy="149225"/>
                                </a:xfrm>
                              </wpg:grpSpPr>
                              <wps:wsp>
                                <wps:cNvPr id="58193447" name="Rectangle 58193447"/>
                                <wps:cNvSpPr/>
                                <wps:spPr>
                                  <a:xfrm>
                                    <a:off x="0" y="0"/>
                                    <a:ext cx="149225" cy="149225"/>
                                  </a:xfrm>
                                  <a:prstGeom prst="rect">
                                    <a:avLst/>
                                  </a:prstGeom>
                                  <a:noFill/>
                                  <a:ln>
                                    <a:noFill/>
                                  </a:ln>
                                </wps:spPr>
                                <wps:txbx>
                                  <w:txbxContent>
                                    <w:p w14:paraId="3DCC806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9266478" name="Freeform: Shape 31926647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FF1C99E" id="Group 1471525357" o:spid="_x0000_s1089" style="position:absolute;left:0;text-align:left;margin-left:29pt;margin-top:2pt;width:11.75pt;height:11.75pt;z-index:-2516439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">
                      <v:group id="Group 672062087" o:spid="_x0000_s10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">
                        <v:rect id="Rectangle 58193447" o:spid="_x0000_s10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" filled="f" stroked="f">
                          <v:textbox inset="2.53958mm,2.53958mm,2.53958mm,2.53958mm">
                            <w:txbxContent>
                              <w:p w14:paraId="3DCC8060" w14:textId="77777777" w:rsidR="00AE3E87" w:rsidRDefault="00AE3E87">
                                <w:pPr>
                                  <w:spacing w:after="0" w:line="240" w:lineRule="auto"/>
                                  <w:textDirection w:val="btLr"/>
                                </w:pPr>
                              </w:p>
                            </w:txbxContent>
                          </v:textbox>
                        </v:rect>
                        <v:shape id="Freeform: Shape 319266478" o:spid="_x0000_s10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3AFF768" w14:textId="7B08134B" w:rsidR="00AE3E87" w:rsidRDefault="00A7131B">
            <w:pPr>
              <w:widowControl w:val="0"/>
              <w:pBdr>
                <w:top w:val="nil"/>
                <w:left w:val="nil"/>
                <w:bottom w:val="nil"/>
                <w:right w:val="nil"/>
                <w:between w:val="nil"/>
              </w:pBdr>
              <w:spacing w:before="48" w:after="0" w:line="240" w:lineRule="auto"/>
              <w:ind w:left="85"/>
              <w:rPr>
                <w:color w:val="000000"/>
              </w:rPr>
            </w:pPr>
            <w:hyperlink w:anchor="p242" w:history="1">
              <w:r w:rsidRPr="00A7131B">
                <w:rPr>
                  <w:rStyle w:val="Hipervnculo"/>
                </w:rPr>
                <w:t>Sí</w:t>
              </w:r>
            </w:hyperlink>
            <w:r>
              <w:rPr>
                <w:noProof/>
              </w:rPr>
              <mc:AlternateContent>
                <mc:Choice Requires="wpg">
                  <w:drawing>
                    <wp:anchor distT="0" distB="0" distL="0" distR="0" simplePos="0" relativeHeight="251673600" behindDoc="1" locked="0" layoutInCell="1" hidden="0" allowOverlap="1" wp14:anchorId="357A99F7" wp14:editId="3B716289">
                      <wp:simplePos x="0" y="0"/>
                      <wp:positionH relativeFrom="column">
                        <wp:posOffset>177800</wp:posOffset>
                      </wp:positionH>
                      <wp:positionV relativeFrom="paragraph">
                        <wp:posOffset>25400</wp:posOffset>
                      </wp:positionV>
                      <wp:extent cx="149225" cy="149225"/>
                      <wp:effectExtent l="0" t="0" r="0" b="0"/>
                      <wp:wrapNone/>
                      <wp:docPr id="1471525390" name="Group 147152539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13461451" name="Group 613461451"/>
                              <wpg:cNvGrpSpPr/>
                              <wpg:grpSpPr>
                                <a:xfrm>
                                  <a:off x="5271388" y="3705388"/>
                                  <a:ext cx="149225" cy="149225"/>
                                  <a:chOff x="0" y="0"/>
                                  <a:chExt cx="149225" cy="149225"/>
                                </a:xfrm>
                              </wpg:grpSpPr>
                              <wps:wsp>
                                <wps:cNvPr id="550005738" name="Rectangle 550005738"/>
                                <wps:cNvSpPr/>
                                <wps:spPr>
                                  <a:xfrm>
                                    <a:off x="0" y="0"/>
                                    <a:ext cx="149225" cy="149225"/>
                                  </a:xfrm>
                                  <a:prstGeom prst="rect">
                                    <a:avLst/>
                                  </a:prstGeom>
                                  <a:noFill/>
                                  <a:ln>
                                    <a:noFill/>
                                  </a:ln>
                                </wps:spPr>
                                <wps:txbx>
                                  <w:txbxContent>
                                    <w:p w14:paraId="00D4555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1008675" name="Freeform: Shape 96100867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7A99F7" id="Group 1471525390" o:spid="_x0000_s1093" style="position:absolute;left:0;text-align:left;margin-left:14pt;margin-top:2pt;width:11.75pt;height:11.75pt;z-index:-2516428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&#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jBMKSdgMAAK8JAAAOAAAAAAAAAAAAAAAAAC4CAABkcnMvZTJvRG9jLnhtbFBL&#10;AQItABQABgAIAAAAIQDSA/P43QAAAAYBAAAPAAAAAAAAAAAAAAAAANAFAABkcnMvZG93bnJldi54&#10;bWxQSwUGAAAAAAQABADzAAAA2gYAAAAA&#10;">
                      <v:group id="Group 613461451" o:spid="_x0000_s10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">
                        <v:rect id="Rectangle 550005738" o:spid="_x0000_s10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" filled="f" stroked="f">
                          <v:textbox inset="2.53958mm,2.53958mm,2.53958mm,2.53958mm">
                            <w:txbxContent>
                              <w:p w14:paraId="00D45556" w14:textId="77777777" w:rsidR="00AE3E87" w:rsidRDefault="00AE3E87">
                                <w:pPr>
                                  <w:spacing w:after="0" w:line="240" w:lineRule="auto"/>
                                  <w:textDirection w:val="btLr"/>
                                </w:pPr>
                              </w:p>
                            </w:txbxContent>
                          </v:textbox>
                        </v:rect>
                        <v:shape id="Freeform: Shape 961008675" o:spid="_x0000_s10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806" w:type="dxa"/>
            <w:tcBorders>
              <w:top w:val="nil"/>
              <w:left w:val="nil"/>
            </w:tcBorders>
          </w:tcPr>
          <w:p w14:paraId="30B325D3" w14:textId="77777777" w:rsidR="00AE3E87" w:rsidRDefault="00000000">
            <w:pPr>
              <w:widowControl w:val="0"/>
              <w:pBdr>
                <w:top w:val="nil"/>
                <w:left w:val="nil"/>
                <w:bottom w:val="nil"/>
                <w:right w:val="nil"/>
                <w:between w:val="nil"/>
              </w:pBdr>
              <w:spacing w:before="48" w:after="0" w:line="240" w:lineRule="auto"/>
              <w:ind w:left="270"/>
              <w:rPr>
                <w:color w:val="000000"/>
              </w:rPr>
            </w:pPr>
            <w:r>
              <w:rPr>
                <w:color w:val="000000"/>
              </w:rPr>
              <w:t>No</w:t>
            </w:r>
            <w:r>
              <w:rPr>
                <w:noProof/>
              </w:rPr>
              <mc:AlternateContent>
                <mc:Choice Requires="wpg">
                  <w:drawing>
                    <wp:anchor distT="0" distB="0" distL="0" distR="0" simplePos="0" relativeHeight="251674624" behindDoc="1" locked="0" layoutInCell="1" hidden="0" allowOverlap="1" wp14:anchorId="07DDF864" wp14:editId="698EC6E7">
                      <wp:simplePos x="0" y="0"/>
                      <wp:positionH relativeFrom="column">
                        <wp:posOffset>355600</wp:posOffset>
                      </wp:positionH>
                      <wp:positionV relativeFrom="paragraph">
                        <wp:posOffset>25400</wp:posOffset>
                      </wp:positionV>
                      <wp:extent cx="149225" cy="149225"/>
                      <wp:effectExtent l="0" t="0" r="0" b="0"/>
                      <wp:wrapNone/>
                      <wp:docPr id="1471525379" name="Group 147152537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97747424" name="Group 997747424"/>
                              <wpg:cNvGrpSpPr/>
                              <wpg:grpSpPr>
                                <a:xfrm>
                                  <a:off x="5271388" y="3705388"/>
                                  <a:ext cx="149225" cy="149225"/>
                                  <a:chOff x="0" y="0"/>
                                  <a:chExt cx="149225" cy="149225"/>
                                </a:xfrm>
                              </wpg:grpSpPr>
                              <wps:wsp>
                                <wps:cNvPr id="1818785645" name="Rectangle 1818785645"/>
                                <wps:cNvSpPr/>
                                <wps:spPr>
                                  <a:xfrm>
                                    <a:off x="0" y="0"/>
                                    <a:ext cx="149225" cy="149225"/>
                                  </a:xfrm>
                                  <a:prstGeom prst="rect">
                                    <a:avLst/>
                                  </a:prstGeom>
                                  <a:noFill/>
                                  <a:ln>
                                    <a:noFill/>
                                  </a:ln>
                                </wps:spPr>
                                <wps:txbx>
                                  <w:txbxContent>
                                    <w:p w14:paraId="126C53D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85616881" name="Freeform: Shape 28561688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7DDF864" id="Group 1471525379" o:spid="_x0000_s1097" style="position:absolute;left:0;text-align:left;margin-left:28pt;margin-top:2pt;width:11.75pt;height:11.75pt;z-index:-2516418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">
                      <v:group id="Group 997747424" o:spid="_x0000_s10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">
                        <v:rect id="Rectangle 1818785645" o:spid="_x0000_s10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" filled="f" stroked="f">
                          <v:textbox inset="2.53958mm,2.53958mm,2.53958mm,2.53958mm">
                            <w:txbxContent>
                              <w:p w14:paraId="126C53D3" w14:textId="77777777" w:rsidR="00AE3E87" w:rsidRDefault="00AE3E87">
                                <w:pPr>
                                  <w:spacing w:after="0" w:line="240" w:lineRule="auto"/>
                                  <w:textDirection w:val="btLr"/>
                                </w:pPr>
                              </w:p>
                            </w:txbxContent>
                          </v:textbox>
                        </v:rect>
                        <v:shape id="Freeform: Shape 285616881" o:spid="_x0000_s11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63BEEFB5" w14:textId="03152CFB" w:rsidR="00AE3E87" w:rsidRDefault="00CA126D">
            <w:pPr>
              <w:widowControl w:val="0"/>
              <w:pBdr>
                <w:top w:val="nil"/>
                <w:left w:val="nil"/>
                <w:bottom w:val="nil"/>
                <w:right w:val="nil"/>
                <w:between w:val="nil"/>
              </w:pBdr>
              <w:spacing w:before="63" w:after="0" w:line="240" w:lineRule="auto"/>
              <w:ind w:left="86"/>
              <w:rPr>
                <w:color w:val="000000"/>
              </w:rPr>
            </w:pPr>
            <w:hyperlink w:anchor="p443" w:history="1">
              <w:r w:rsidRPr="00CA126D">
                <w:rPr>
                  <w:rStyle w:val="Hipervnculo"/>
                </w:rPr>
                <w:t>Sí</w:t>
              </w:r>
            </w:hyperlink>
            <w:r>
              <w:rPr>
                <w:noProof/>
              </w:rPr>
              <mc:AlternateContent>
                <mc:Choice Requires="wpg">
                  <w:drawing>
                    <wp:anchor distT="0" distB="0" distL="0" distR="0" simplePos="0" relativeHeight="251675648" behindDoc="1" locked="0" layoutInCell="1" hidden="0" allowOverlap="1" wp14:anchorId="25717D10" wp14:editId="0DD78CEE">
                      <wp:simplePos x="0" y="0"/>
                      <wp:positionH relativeFrom="column">
                        <wp:posOffset>177800</wp:posOffset>
                      </wp:positionH>
                      <wp:positionV relativeFrom="paragraph">
                        <wp:posOffset>25400</wp:posOffset>
                      </wp:positionV>
                      <wp:extent cx="149225" cy="149225"/>
                      <wp:effectExtent l="0" t="0" r="0" b="0"/>
                      <wp:wrapNone/>
                      <wp:docPr id="1471525373" name="Group 147152537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75959332" name="Group 2075959332"/>
                              <wpg:cNvGrpSpPr/>
                              <wpg:grpSpPr>
                                <a:xfrm>
                                  <a:off x="5271388" y="3705388"/>
                                  <a:ext cx="149225" cy="149225"/>
                                  <a:chOff x="0" y="0"/>
                                  <a:chExt cx="149225" cy="149225"/>
                                </a:xfrm>
                              </wpg:grpSpPr>
                              <wps:wsp>
                                <wps:cNvPr id="1528812311" name="Rectangle 1528812311"/>
                                <wps:cNvSpPr/>
                                <wps:spPr>
                                  <a:xfrm>
                                    <a:off x="0" y="0"/>
                                    <a:ext cx="149225" cy="149225"/>
                                  </a:xfrm>
                                  <a:prstGeom prst="rect">
                                    <a:avLst/>
                                  </a:prstGeom>
                                  <a:noFill/>
                                  <a:ln>
                                    <a:noFill/>
                                  </a:ln>
                                </wps:spPr>
                                <wps:txbx>
                                  <w:txbxContent>
                                    <w:p w14:paraId="6C91AE5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95683399" name="Freeform: Shape 159568339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5717D10" id="Group 1471525373" o:spid="_x0000_s1101" style="position:absolute;left:0;text-align:left;margin-left:14pt;margin-top:2pt;width:11.75pt;height:11.75pt;z-index:-2516408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&#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H4+zTdgMAALUJAAAOAAAAAAAAAAAAAAAAAC4CAABkcnMvZTJvRG9jLnhtbFBL&#10;AQItABQABgAIAAAAIQDSA/P43QAAAAYBAAAPAAAAAAAAAAAAAAAAANAFAABkcnMvZG93bnJldi54&#10;bWxQSwUGAAAAAAQABADzAAAA2gYAAAAA&#10;">
                      <v:group id="Group 2075959332" o:spid="_x0000_s11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">
                        <v:rect id="Rectangle 1528812311" o:spid="_x0000_s11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" filled="f" stroked="f">
                          <v:textbox inset="2.53958mm,2.53958mm,2.53958mm,2.53958mm">
                            <w:txbxContent>
                              <w:p w14:paraId="6C91AE50" w14:textId="77777777" w:rsidR="00AE3E87" w:rsidRDefault="00AE3E87">
                                <w:pPr>
                                  <w:spacing w:after="0" w:line="240" w:lineRule="auto"/>
                                  <w:textDirection w:val="btLr"/>
                                </w:pPr>
                              </w:p>
                            </w:txbxContent>
                          </v:textbox>
                        </v:rect>
                        <v:shape id="Freeform: Shape 1595683399" o:spid="_x0000_s11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X</w:t>
            </w:r>
          </w:p>
        </w:tc>
        <w:tc>
          <w:tcPr>
            <w:tcW w:w="1818" w:type="dxa"/>
            <w:tcBorders>
              <w:top w:val="nil"/>
              <w:left w:val="nil"/>
            </w:tcBorders>
          </w:tcPr>
          <w:p w14:paraId="2EFEEDB6" w14:textId="77777777" w:rsidR="00AE3E87" w:rsidRDefault="00000000">
            <w:pPr>
              <w:widowControl w:val="0"/>
              <w:pBdr>
                <w:top w:val="nil"/>
                <w:left w:val="nil"/>
                <w:bottom w:val="nil"/>
                <w:right w:val="nil"/>
                <w:between w:val="nil"/>
              </w:pBdr>
              <w:spacing w:before="63" w:after="0" w:line="240" w:lineRule="auto"/>
              <w:ind w:left="293"/>
              <w:rPr>
                <w:color w:val="000000"/>
              </w:rPr>
            </w:pPr>
            <w:r>
              <w:rPr>
                <w:color w:val="000000"/>
              </w:rPr>
              <w:t>No</w:t>
            </w:r>
            <w:r>
              <w:rPr>
                <w:noProof/>
              </w:rPr>
              <mc:AlternateContent>
                <mc:Choice Requires="wpg">
                  <w:drawing>
                    <wp:anchor distT="0" distB="0" distL="0" distR="0" simplePos="0" relativeHeight="251676672" behindDoc="1" locked="0" layoutInCell="1" hidden="0" allowOverlap="1" wp14:anchorId="21465031" wp14:editId="217F3774">
                      <wp:simplePos x="0" y="0"/>
                      <wp:positionH relativeFrom="column">
                        <wp:posOffset>368300</wp:posOffset>
                      </wp:positionH>
                      <wp:positionV relativeFrom="paragraph">
                        <wp:posOffset>25400</wp:posOffset>
                      </wp:positionV>
                      <wp:extent cx="149225" cy="149225"/>
                      <wp:effectExtent l="0" t="0" r="0" b="0"/>
                      <wp:wrapNone/>
                      <wp:docPr id="1471525396" name="Group 147152539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34209265" name="Group 1234209265"/>
                              <wpg:cNvGrpSpPr/>
                              <wpg:grpSpPr>
                                <a:xfrm>
                                  <a:off x="5271388" y="3705388"/>
                                  <a:ext cx="149225" cy="149225"/>
                                  <a:chOff x="0" y="0"/>
                                  <a:chExt cx="149225" cy="149225"/>
                                </a:xfrm>
                              </wpg:grpSpPr>
                              <wps:wsp>
                                <wps:cNvPr id="1415409443" name="Rectangle 1415409443"/>
                                <wps:cNvSpPr/>
                                <wps:spPr>
                                  <a:xfrm>
                                    <a:off x="0" y="0"/>
                                    <a:ext cx="149225" cy="149225"/>
                                  </a:xfrm>
                                  <a:prstGeom prst="rect">
                                    <a:avLst/>
                                  </a:prstGeom>
                                  <a:noFill/>
                                  <a:ln>
                                    <a:noFill/>
                                  </a:ln>
                                </wps:spPr>
                                <wps:txbx>
                                  <w:txbxContent>
                                    <w:p w14:paraId="4315718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083741542" name="Freeform: Shape 208374154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1465031" id="Group 1471525396" o:spid="_x0000_s1105" style="position:absolute;left:0;text-align:left;margin-left:29pt;margin-top:2pt;width:11.75pt;height:11.75pt;z-index:-25163980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">
                      <v:group id="Group 1234209265" o:spid="_x0000_s110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">
                        <v:rect id="Rectangle 1415409443" o:spid="_x0000_s110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" filled="f" stroked="f">
                          <v:textbox inset="2.53958mm,2.53958mm,2.53958mm,2.53958mm">
                            <w:txbxContent>
                              <w:p w14:paraId="4315718B" w14:textId="77777777" w:rsidR="00AE3E87" w:rsidRDefault="00AE3E87">
                                <w:pPr>
                                  <w:spacing w:after="0" w:line="240" w:lineRule="auto"/>
                                  <w:textDirection w:val="btLr"/>
                                </w:pPr>
                              </w:p>
                            </w:txbxContent>
                          </v:textbox>
                        </v:rect>
                        <v:shape id="Freeform: Shape 2083741542" o:spid="_x0000_s110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r>
      <w:tr w:rsidR="00AE3E87" w14:paraId="6EF1138D" w14:textId="77777777">
        <w:trPr>
          <w:trHeight w:val="1509"/>
        </w:trPr>
        <w:tc>
          <w:tcPr>
            <w:tcW w:w="2160" w:type="dxa"/>
          </w:tcPr>
          <w:p w14:paraId="5BEA3BE4" w14:textId="77777777" w:rsidR="00AE3E87" w:rsidRDefault="00AE3E87">
            <w:pPr>
              <w:widowControl w:val="0"/>
              <w:pBdr>
                <w:top w:val="nil"/>
                <w:left w:val="nil"/>
                <w:bottom w:val="nil"/>
                <w:right w:val="nil"/>
                <w:between w:val="nil"/>
              </w:pBdr>
              <w:spacing w:after="0" w:line="240" w:lineRule="auto"/>
              <w:rPr>
                <w:color w:val="000000"/>
              </w:rPr>
            </w:pPr>
          </w:p>
          <w:p w14:paraId="44087431" w14:textId="77777777" w:rsidR="00AE3E87" w:rsidRDefault="00AE3E87">
            <w:pPr>
              <w:widowControl w:val="0"/>
              <w:pBdr>
                <w:top w:val="nil"/>
                <w:left w:val="nil"/>
                <w:bottom w:val="nil"/>
                <w:right w:val="nil"/>
                <w:between w:val="nil"/>
              </w:pBdr>
              <w:spacing w:before="175" w:after="0" w:line="240" w:lineRule="auto"/>
              <w:rPr>
                <w:color w:val="000000"/>
              </w:rPr>
            </w:pPr>
          </w:p>
          <w:p w14:paraId="135E57E4"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nacional</w:t>
            </w:r>
          </w:p>
        </w:tc>
        <w:tc>
          <w:tcPr>
            <w:tcW w:w="2256" w:type="dxa"/>
            <w:gridSpan w:val="2"/>
          </w:tcPr>
          <w:p w14:paraId="255E825F" w14:textId="77777777" w:rsidR="00AE3E87" w:rsidRDefault="00000000">
            <w:pPr>
              <w:widowControl w:val="0"/>
              <w:pBdr>
                <w:top w:val="nil"/>
                <w:left w:val="nil"/>
                <w:bottom w:val="nil"/>
                <w:right w:val="nil"/>
                <w:between w:val="nil"/>
              </w:pBdr>
              <w:spacing w:before="188" w:after="0" w:line="235" w:lineRule="auto"/>
              <w:ind w:left="84" w:right="74"/>
              <w:rPr>
                <w:color w:val="000000"/>
              </w:rPr>
            </w:pPr>
            <w:r>
              <w:rPr>
                <w:color w:val="000000"/>
              </w:rPr>
              <w:t>¿Responde a necesidades estratégicas del país o sector productivo local?</w:t>
            </w:r>
          </w:p>
          <w:p w14:paraId="35BC475C" w14:textId="5F72C9F3" w:rsidR="00AE3E87" w:rsidRDefault="00A73716">
            <w:pPr>
              <w:widowControl w:val="0"/>
              <w:pBdr>
                <w:top w:val="nil"/>
                <w:left w:val="nil"/>
                <w:bottom w:val="nil"/>
                <w:right w:val="nil"/>
                <w:between w:val="nil"/>
              </w:pBdr>
              <w:tabs>
                <w:tab w:val="left" w:pos="765"/>
              </w:tabs>
              <w:spacing w:before="227" w:after="0" w:line="240" w:lineRule="auto"/>
              <w:ind w:left="84"/>
              <w:rPr>
                <w:color w:val="000000"/>
              </w:rPr>
            </w:pPr>
            <w:hyperlink w:anchor="p241" w:history="1">
              <w:r w:rsidRPr="00A73716">
                <w:rPr>
                  <w:rStyle w:val="Hipervnculo"/>
                </w:rPr>
                <w:t>Sí</w:t>
              </w:r>
            </w:hyperlink>
            <w:r w:rsidR="00867F9F">
              <w:rPr>
                <w:color w:val="000000"/>
              </w:rPr>
              <w:t xml:space="preserve"> X</w:t>
            </w:r>
            <w:r>
              <w:rPr>
                <w:color w:val="000000"/>
              </w:rPr>
              <w:tab/>
              <w:t>No</w:t>
            </w:r>
            <w:r>
              <w:rPr>
                <w:noProof/>
              </w:rPr>
              <mc:AlternateContent>
                <mc:Choice Requires="wpg">
                  <w:drawing>
                    <wp:anchor distT="0" distB="0" distL="0" distR="0" simplePos="0" relativeHeight="251677696" behindDoc="1" locked="0" layoutInCell="1" hidden="0" allowOverlap="1" wp14:anchorId="287F13D7" wp14:editId="2E28E983">
                      <wp:simplePos x="0" y="0"/>
                      <wp:positionH relativeFrom="column">
                        <wp:posOffset>190500</wp:posOffset>
                      </wp:positionH>
                      <wp:positionV relativeFrom="paragraph">
                        <wp:posOffset>139700</wp:posOffset>
                      </wp:positionV>
                      <wp:extent cx="149225" cy="149225"/>
                      <wp:effectExtent l="0" t="0" r="0" b="0"/>
                      <wp:wrapNone/>
                      <wp:docPr id="1471525366" name="Group 147152536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21013116" name="Group 2021013116"/>
                              <wpg:cNvGrpSpPr/>
                              <wpg:grpSpPr>
                                <a:xfrm>
                                  <a:off x="5271388" y="3705388"/>
                                  <a:ext cx="149225" cy="149225"/>
                                  <a:chOff x="0" y="0"/>
                                  <a:chExt cx="149225" cy="149225"/>
                                </a:xfrm>
                              </wpg:grpSpPr>
                              <wps:wsp>
                                <wps:cNvPr id="190481029" name="Rectangle 190481029"/>
                                <wps:cNvSpPr/>
                                <wps:spPr>
                                  <a:xfrm>
                                    <a:off x="0" y="0"/>
                                    <a:ext cx="149225" cy="149225"/>
                                  </a:xfrm>
                                  <a:prstGeom prst="rect">
                                    <a:avLst/>
                                  </a:prstGeom>
                                  <a:noFill/>
                                  <a:ln>
                                    <a:noFill/>
                                  </a:ln>
                                </wps:spPr>
                                <wps:txbx>
                                  <w:txbxContent>
                                    <w:p w14:paraId="4261A6F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25523368" name="Freeform: Shape 6255233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87F13D7" id="Group 1471525366" o:spid="_x0000_s1109" style="position:absolute;left:0;text-align:left;margin-left:15pt;margin-top:11pt;width:11.75pt;height:11.75pt;z-index:-25163878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SDdAMAALE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">
                      <v:group id="Group 2021013116" o:spid="_x0000_s111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">
                        <v:rect id="Rectangle 190481029" o:spid="_x0000_s111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" filled="f" stroked="f">
                          <v:textbox inset="2.53958mm,2.53958mm,2.53958mm,2.53958mm">
                            <w:txbxContent>
                              <w:p w14:paraId="4261A6F6" w14:textId="77777777" w:rsidR="00AE3E87" w:rsidRDefault="00AE3E87">
                                <w:pPr>
                                  <w:spacing w:after="0" w:line="240" w:lineRule="auto"/>
                                  <w:textDirection w:val="btLr"/>
                                </w:pPr>
                              </w:p>
                            </w:txbxContent>
                          </v:textbox>
                        </v:rect>
                        <v:shape id="Freeform: Shape 625523368" o:spid="_x0000_s111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78720" behindDoc="1" locked="0" layoutInCell="1" hidden="0" allowOverlap="1" wp14:anchorId="72930839" wp14:editId="0DAF7769">
                      <wp:simplePos x="0" y="0"/>
                      <wp:positionH relativeFrom="column">
                        <wp:posOffset>685800</wp:posOffset>
                      </wp:positionH>
                      <wp:positionV relativeFrom="paragraph">
                        <wp:posOffset>139700</wp:posOffset>
                      </wp:positionV>
                      <wp:extent cx="149225" cy="149225"/>
                      <wp:effectExtent l="0" t="0" r="0" b="0"/>
                      <wp:wrapNone/>
                      <wp:docPr id="1471525382" name="Group 147152538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14183344" name="Group 1014183344"/>
                              <wpg:cNvGrpSpPr/>
                              <wpg:grpSpPr>
                                <a:xfrm>
                                  <a:off x="5271388" y="3705388"/>
                                  <a:ext cx="149225" cy="149225"/>
                                  <a:chOff x="0" y="0"/>
                                  <a:chExt cx="149225" cy="149225"/>
                                </a:xfrm>
                              </wpg:grpSpPr>
                              <wps:wsp>
                                <wps:cNvPr id="573240000" name="Rectangle 573240000"/>
                                <wps:cNvSpPr/>
                                <wps:spPr>
                                  <a:xfrm>
                                    <a:off x="0" y="0"/>
                                    <a:ext cx="149225" cy="149225"/>
                                  </a:xfrm>
                                  <a:prstGeom prst="rect">
                                    <a:avLst/>
                                  </a:prstGeom>
                                  <a:noFill/>
                                  <a:ln>
                                    <a:noFill/>
                                  </a:ln>
                                </wps:spPr>
                                <wps:txbx>
                                  <w:txbxContent>
                                    <w:p w14:paraId="6E1A2D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62268925" name="Freeform: Shape 176226892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2930839" id="Group 1471525382" o:spid="_x0000_s1113" style="position:absolute;left:0;text-align:left;margin-left:54pt;margin-top:11pt;width:11.75pt;height:11.75pt;z-index:-25163776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5ndA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">
                      <v:group id="Group 1014183344" o:spid="_x0000_s111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">
                        <v:rect id="Rectangle 573240000" o:spid="_x0000_s111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" filled="f" stroked="f">
                          <v:textbox inset="2.53958mm,2.53958mm,2.53958mm,2.53958mm">
                            <w:txbxContent>
                              <w:p w14:paraId="6E1A2D54" w14:textId="77777777" w:rsidR="00AE3E87" w:rsidRDefault="00AE3E87">
                                <w:pPr>
                                  <w:spacing w:after="0" w:line="240" w:lineRule="auto"/>
                                  <w:textDirection w:val="btLr"/>
                                </w:pPr>
                              </w:p>
                            </w:txbxContent>
                          </v:textbox>
                        </v:rect>
                        <v:shape id="Freeform: Shape 1762268925" o:spid="_x0000_s111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130A6DE4" w14:textId="77777777" w:rsidR="00AE3E87" w:rsidRDefault="00000000">
            <w:pPr>
              <w:widowControl w:val="0"/>
              <w:pBdr>
                <w:top w:val="nil"/>
                <w:left w:val="nil"/>
                <w:bottom w:val="nil"/>
                <w:right w:val="nil"/>
                <w:between w:val="nil"/>
              </w:pBdr>
              <w:spacing w:before="188" w:after="0" w:line="235" w:lineRule="auto"/>
              <w:ind w:left="85" w:right="152"/>
              <w:rPr>
                <w:color w:val="000000"/>
              </w:rPr>
            </w:pPr>
            <w:r>
              <w:rPr>
                <w:color w:val="000000"/>
              </w:rPr>
              <w:t>¿Las competencias responden a prioridades del desarrollo nacional?</w:t>
            </w:r>
          </w:p>
          <w:p w14:paraId="122672A9" w14:textId="41A00DDD" w:rsidR="00AE3E87" w:rsidRDefault="00A7131B">
            <w:pPr>
              <w:widowControl w:val="0"/>
              <w:pBdr>
                <w:top w:val="nil"/>
                <w:left w:val="nil"/>
                <w:bottom w:val="nil"/>
                <w:right w:val="nil"/>
                <w:between w:val="nil"/>
              </w:pBdr>
              <w:tabs>
                <w:tab w:val="left" w:pos="766"/>
              </w:tabs>
              <w:spacing w:before="227" w:after="0" w:line="240" w:lineRule="auto"/>
              <w:ind w:left="85"/>
              <w:rPr>
                <w:color w:val="000000"/>
              </w:rPr>
            </w:pPr>
            <w:hyperlink w:anchor="p342" w:history="1">
              <w:r w:rsidRPr="00A7131B">
                <w:rPr>
                  <w:rStyle w:val="Hipervnculo"/>
                </w:rPr>
                <w:t>Sí</w:t>
              </w:r>
            </w:hyperlink>
            <w:r>
              <w:rPr>
                <w:color w:val="000000"/>
              </w:rPr>
              <w:t xml:space="preserve"> X</w:t>
            </w:r>
            <w:r>
              <w:rPr>
                <w:color w:val="000000"/>
              </w:rPr>
              <w:tab/>
              <w:t>No</w:t>
            </w:r>
            <w:r>
              <w:rPr>
                <w:noProof/>
              </w:rPr>
              <mc:AlternateContent>
                <mc:Choice Requires="wpg">
                  <w:drawing>
                    <wp:anchor distT="0" distB="0" distL="0" distR="0" simplePos="0" relativeHeight="251679744" behindDoc="1" locked="0" layoutInCell="1" hidden="0" allowOverlap="1" wp14:anchorId="1F849EA2" wp14:editId="3DC67C20">
                      <wp:simplePos x="0" y="0"/>
                      <wp:positionH relativeFrom="column">
                        <wp:posOffset>177800</wp:posOffset>
                      </wp:positionH>
                      <wp:positionV relativeFrom="paragraph">
                        <wp:posOffset>139700</wp:posOffset>
                      </wp:positionV>
                      <wp:extent cx="149225" cy="149225"/>
                      <wp:effectExtent l="0" t="0" r="0" b="0"/>
                      <wp:wrapNone/>
                      <wp:docPr id="1471525394" name="Group 147152539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28363816" name="Group 528363816"/>
                              <wpg:cNvGrpSpPr/>
                              <wpg:grpSpPr>
                                <a:xfrm>
                                  <a:off x="5271388" y="3705388"/>
                                  <a:ext cx="149225" cy="149225"/>
                                  <a:chOff x="0" y="0"/>
                                  <a:chExt cx="149225" cy="149225"/>
                                </a:xfrm>
                              </wpg:grpSpPr>
                              <wps:wsp>
                                <wps:cNvPr id="32890325" name="Rectangle 32890325"/>
                                <wps:cNvSpPr/>
                                <wps:spPr>
                                  <a:xfrm>
                                    <a:off x="0" y="0"/>
                                    <a:ext cx="149225" cy="149225"/>
                                  </a:xfrm>
                                  <a:prstGeom prst="rect">
                                    <a:avLst/>
                                  </a:prstGeom>
                                  <a:noFill/>
                                  <a:ln>
                                    <a:noFill/>
                                  </a:ln>
                                </wps:spPr>
                                <wps:txbx>
                                  <w:txbxContent>
                                    <w:p w14:paraId="15ACB7F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92997526" name="Freeform: Shape 139299752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849EA2" id="Group 1471525394" o:spid="_x0000_s1117" style="position:absolute;left:0;text-align:left;margin-left:14pt;margin-top:11pt;width:11.75pt;height:11.75pt;z-index:-25163673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">
                      <v:group id="Group 528363816" o:spid="_x0000_s111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">
                        <v:rect id="Rectangle 32890325" o:spid="_x0000_s111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" filled="f" stroked="f">
                          <v:textbox inset="2.53958mm,2.53958mm,2.53958mm,2.53958mm">
                            <w:txbxContent>
                              <w:p w14:paraId="15ACB7FB" w14:textId="77777777" w:rsidR="00AE3E87" w:rsidRDefault="00AE3E87">
                                <w:pPr>
                                  <w:spacing w:after="0" w:line="240" w:lineRule="auto"/>
                                  <w:textDirection w:val="btLr"/>
                                </w:pPr>
                              </w:p>
                            </w:txbxContent>
                          </v:textbox>
                        </v:rect>
                        <v:shape id="Freeform: Shape 1392997526" o:spid="_x0000_s112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0768" behindDoc="1" locked="0" layoutInCell="1" hidden="0" allowOverlap="1" wp14:anchorId="0294B836" wp14:editId="1E6BA844">
                      <wp:simplePos x="0" y="0"/>
                      <wp:positionH relativeFrom="column">
                        <wp:posOffset>673100</wp:posOffset>
                      </wp:positionH>
                      <wp:positionV relativeFrom="paragraph">
                        <wp:posOffset>139700</wp:posOffset>
                      </wp:positionV>
                      <wp:extent cx="149225" cy="149225"/>
                      <wp:effectExtent l="0" t="0" r="0" b="0"/>
                      <wp:wrapNone/>
                      <wp:docPr id="1471525376" name="Group 147152537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6393391" name="Group 176393391"/>
                              <wpg:cNvGrpSpPr/>
                              <wpg:grpSpPr>
                                <a:xfrm>
                                  <a:off x="5271388" y="3705388"/>
                                  <a:ext cx="149225" cy="149225"/>
                                  <a:chOff x="0" y="0"/>
                                  <a:chExt cx="149225" cy="149225"/>
                                </a:xfrm>
                              </wpg:grpSpPr>
                              <wps:wsp>
                                <wps:cNvPr id="1940651911" name="Rectangle 1940651911"/>
                                <wps:cNvSpPr/>
                                <wps:spPr>
                                  <a:xfrm>
                                    <a:off x="0" y="0"/>
                                    <a:ext cx="149225" cy="149225"/>
                                  </a:xfrm>
                                  <a:prstGeom prst="rect">
                                    <a:avLst/>
                                  </a:prstGeom>
                                  <a:noFill/>
                                  <a:ln>
                                    <a:noFill/>
                                  </a:ln>
                                </wps:spPr>
                                <wps:txbx>
                                  <w:txbxContent>
                                    <w:p w14:paraId="04BEE72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38162205" name="Freeform: Shape 93816220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294B836" id="Group 1471525376" o:spid="_x0000_s1121" style="position:absolute;left:0;text-align:left;margin-left:53pt;margin-top:11pt;width:11.75pt;height:11.75pt;z-index:-25163571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AithdJ1AwAAsQkAAA4AAAAAAAAAAAAAAAAALgIAAGRycy9lMm9Eb2MueG1s&#10;UEsBAi0AFAAGAAgAAAAhAJHSVLXgAAAACQEAAA8AAAAAAAAAAAAAAAAAzwUAAGRycy9kb3ducmV2&#10;LnhtbFBLBQYAAAAABAAEAPMAAADcBgAAAAA=&#10;">
                      <v:group id="Group 176393391" o:spid="_x0000_s112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">
                        <v:rect id="Rectangle 1940651911" o:spid="_x0000_s112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" filled="f" stroked="f">
                          <v:textbox inset="2.53958mm,2.53958mm,2.53958mm,2.53958mm">
                            <w:txbxContent>
                              <w:p w14:paraId="04BEE72D" w14:textId="77777777" w:rsidR="00AE3E87" w:rsidRDefault="00AE3E87">
                                <w:pPr>
                                  <w:spacing w:after="0" w:line="240" w:lineRule="auto"/>
                                  <w:textDirection w:val="btLr"/>
                                </w:pPr>
                              </w:p>
                            </w:txbxContent>
                          </v:textbox>
                        </v:rect>
                        <v:shape id="Freeform: Shape 938162205" o:spid="_x0000_s112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8098506" w14:textId="77777777" w:rsidR="00AE3E87" w:rsidRDefault="00000000">
            <w:pPr>
              <w:widowControl w:val="0"/>
              <w:pBdr>
                <w:top w:val="nil"/>
                <w:left w:val="nil"/>
                <w:bottom w:val="nil"/>
                <w:right w:val="nil"/>
                <w:between w:val="nil"/>
              </w:pBdr>
              <w:spacing w:before="188" w:after="0" w:line="235" w:lineRule="auto"/>
              <w:ind w:left="86" w:right="73"/>
              <w:rPr>
                <w:color w:val="000000"/>
              </w:rPr>
            </w:pPr>
            <w:r>
              <w:rPr>
                <w:color w:val="000000"/>
              </w:rPr>
              <w:t>¿Se incluyen sectores o roles clave en el desarrollo económico y social del país?</w:t>
            </w:r>
          </w:p>
          <w:p w14:paraId="504129E5" w14:textId="5345A39F" w:rsidR="00AE3E87" w:rsidRDefault="00CA126D">
            <w:pPr>
              <w:widowControl w:val="0"/>
              <w:pBdr>
                <w:top w:val="nil"/>
                <w:left w:val="nil"/>
                <w:bottom w:val="nil"/>
                <w:right w:val="nil"/>
                <w:between w:val="nil"/>
              </w:pBdr>
              <w:tabs>
                <w:tab w:val="left" w:pos="768"/>
              </w:tabs>
              <w:spacing w:before="227" w:after="0" w:line="240" w:lineRule="auto"/>
              <w:ind w:left="87"/>
              <w:rPr>
                <w:color w:val="000000"/>
              </w:rPr>
            </w:pPr>
            <w:hyperlink w:anchor="p443" w:history="1">
              <w:r w:rsidRPr="00CA126D">
                <w:rPr>
                  <w:rStyle w:val="Hipervnculo"/>
                </w:rPr>
                <w:t>Sí</w:t>
              </w:r>
            </w:hyperlink>
            <w:r w:rsidR="00D10138">
              <w:rPr>
                <w:color w:val="000000"/>
              </w:rPr>
              <w:t xml:space="preserve"> X</w:t>
            </w:r>
            <w:r>
              <w:rPr>
                <w:color w:val="000000"/>
              </w:rPr>
              <w:tab/>
              <w:t>No</w:t>
            </w:r>
            <w:r>
              <w:rPr>
                <w:noProof/>
              </w:rPr>
              <mc:AlternateContent>
                <mc:Choice Requires="wpg">
                  <w:drawing>
                    <wp:anchor distT="0" distB="0" distL="0" distR="0" simplePos="0" relativeHeight="251681792" behindDoc="1" locked="0" layoutInCell="1" hidden="0" allowOverlap="1" wp14:anchorId="2322F879" wp14:editId="0FA2F42E">
                      <wp:simplePos x="0" y="0"/>
                      <wp:positionH relativeFrom="column">
                        <wp:posOffset>177800</wp:posOffset>
                      </wp:positionH>
                      <wp:positionV relativeFrom="paragraph">
                        <wp:posOffset>139700</wp:posOffset>
                      </wp:positionV>
                      <wp:extent cx="149225" cy="149225"/>
                      <wp:effectExtent l="0" t="0" r="0" b="0"/>
                      <wp:wrapNone/>
                      <wp:docPr id="1471525399" name="Group 147152539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59053893" name="Group 1659053893"/>
                              <wpg:cNvGrpSpPr/>
                              <wpg:grpSpPr>
                                <a:xfrm>
                                  <a:off x="5271388" y="3705388"/>
                                  <a:ext cx="149225" cy="149225"/>
                                  <a:chOff x="0" y="0"/>
                                  <a:chExt cx="149225" cy="149225"/>
                                </a:xfrm>
                              </wpg:grpSpPr>
                              <wps:wsp>
                                <wps:cNvPr id="1989913587" name="Rectangle 1989913587"/>
                                <wps:cNvSpPr/>
                                <wps:spPr>
                                  <a:xfrm>
                                    <a:off x="0" y="0"/>
                                    <a:ext cx="149225" cy="149225"/>
                                  </a:xfrm>
                                  <a:prstGeom prst="rect">
                                    <a:avLst/>
                                  </a:prstGeom>
                                  <a:noFill/>
                                  <a:ln>
                                    <a:noFill/>
                                  </a:ln>
                                </wps:spPr>
                                <wps:txbx>
                                  <w:txbxContent>
                                    <w:p w14:paraId="54F2B90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22295866" name="Freeform: Shape 52229586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322F879" id="Group 1471525399" o:spid="_x0000_s1125" style="position:absolute;left:0;text-align:left;margin-left:14pt;margin-top:11pt;width:11.75pt;height:11.75pt;z-index:-25163468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">
                      <v:group id="Group 1659053893" o:spid="_x0000_s112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">
                        <v:rect id="Rectangle 1989913587" o:spid="_x0000_s112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" filled="f" stroked="f">
                          <v:textbox inset="2.53958mm,2.53958mm,2.53958mm,2.53958mm">
                            <w:txbxContent>
                              <w:p w14:paraId="54F2B909" w14:textId="77777777" w:rsidR="00AE3E87" w:rsidRDefault="00AE3E87">
                                <w:pPr>
                                  <w:spacing w:after="0" w:line="240" w:lineRule="auto"/>
                                  <w:textDirection w:val="btLr"/>
                                </w:pPr>
                              </w:p>
                            </w:txbxContent>
                          </v:textbox>
                        </v:rect>
                        <v:shape id="Freeform: Shape 522295866" o:spid="_x0000_s112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2816" behindDoc="1" locked="0" layoutInCell="1" hidden="0" allowOverlap="1" wp14:anchorId="797E415B" wp14:editId="7B9E262F">
                      <wp:simplePos x="0" y="0"/>
                      <wp:positionH relativeFrom="column">
                        <wp:posOffset>673100</wp:posOffset>
                      </wp:positionH>
                      <wp:positionV relativeFrom="paragraph">
                        <wp:posOffset>139700</wp:posOffset>
                      </wp:positionV>
                      <wp:extent cx="149225" cy="149225"/>
                      <wp:effectExtent l="0" t="0" r="0" b="0"/>
                      <wp:wrapNone/>
                      <wp:docPr id="1471525354" name="Group 147152535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51190140" name="Group 751190140"/>
                              <wpg:cNvGrpSpPr/>
                              <wpg:grpSpPr>
                                <a:xfrm>
                                  <a:off x="5271388" y="3705388"/>
                                  <a:ext cx="149225" cy="149225"/>
                                  <a:chOff x="0" y="0"/>
                                  <a:chExt cx="149225" cy="149225"/>
                                </a:xfrm>
                              </wpg:grpSpPr>
                              <wps:wsp>
                                <wps:cNvPr id="1675834762" name="Rectangle 1675834762"/>
                                <wps:cNvSpPr/>
                                <wps:spPr>
                                  <a:xfrm>
                                    <a:off x="0" y="0"/>
                                    <a:ext cx="149225" cy="149225"/>
                                  </a:xfrm>
                                  <a:prstGeom prst="rect">
                                    <a:avLst/>
                                  </a:prstGeom>
                                  <a:noFill/>
                                  <a:ln>
                                    <a:noFill/>
                                  </a:ln>
                                </wps:spPr>
                                <wps:txbx>
                                  <w:txbxContent>
                                    <w:p w14:paraId="760256B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5225267" name="Freeform: Shape 1552252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97E415B" id="Group 1471525354" o:spid="_x0000_s1129" style="position:absolute;left:0;text-align:left;margin-left:53pt;margin-top:11pt;width:11.75pt;height:11.75pt;z-index:-25163366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E+UaOB1AwAAsQkAAA4AAAAAAAAAAAAAAAAALgIAAGRycy9lMm9Eb2MueG1s&#10;UEsBAi0AFAAGAAgAAAAhAJHSVLXgAAAACQEAAA8AAAAAAAAAAAAAAAAAzwUAAGRycy9kb3ducmV2&#10;LnhtbFBLBQYAAAAABAAEAPMAAADcBgAAAAA=&#10;">
                      <v:group id="Group 751190140" o:spid="_x0000_s113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">
                        <v:rect id="Rectangle 1675834762" o:spid="_x0000_s113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" filled="f" stroked="f">
                          <v:textbox inset="2.53958mm,2.53958mm,2.53958mm,2.53958mm">
                            <w:txbxContent>
                              <w:p w14:paraId="760256B4" w14:textId="77777777" w:rsidR="00AE3E87" w:rsidRDefault="00AE3E87">
                                <w:pPr>
                                  <w:spacing w:after="0" w:line="240" w:lineRule="auto"/>
                                  <w:textDirection w:val="btLr"/>
                                </w:pPr>
                              </w:p>
                            </w:txbxContent>
                          </v:textbox>
                        </v:rect>
                        <v:shape id="Freeform: Shape 155225267" o:spid="_x0000_s113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" path="m,145694r145694,l145694,,,,,145694xe" filled="f">
                          <v:stroke startarrowwidth="narrow" startarrowlength="short" endarrowwidth="narrow" endarrowlength="short"/>
                          <v:path arrowok="t" o:extrusionok="f"/>
                        </v:shape>
                      </v:group>
                    </v:group>
                  </w:pict>
                </mc:Fallback>
              </mc:AlternateContent>
            </w:r>
          </w:p>
        </w:tc>
      </w:tr>
      <w:tr w:rsidR="00AE3E87" w14:paraId="33EFF85B" w14:textId="77777777">
        <w:trPr>
          <w:trHeight w:val="1058"/>
        </w:trPr>
        <w:tc>
          <w:tcPr>
            <w:tcW w:w="2160" w:type="dxa"/>
            <w:tcBorders>
              <w:bottom w:val="nil"/>
            </w:tcBorders>
          </w:tcPr>
          <w:p w14:paraId="3187EE80" w14:textId="77777777" w:rsidR="00AE3E87" w:rsidRDefault="00AE3E87">
            <w:pPr>
              <w:widowControl w:val="0"/>
              <w:pBdr>
                <w:top w:val="nil"/>
                <w:left w:val="nil"/>
                <w:bottom w:val="nil"/>
                <w:right w:val="nil"/>
                <w:between w:val="nil"/>
              </w:pBdr>
              <w:spacing w:after="0" w:line="240" w:lineRule="auto"/>
              <w:rPr>
                <w:color w:val="000000"/>
              </w:rPr>
            </w:pPr>
          </w:p>
          <w:p w14:paraId="46D57C17" w14:textId="77777777" w:rsidR="00AE3E87" w:rsidRDefault="00AE3E87">
            <w:pPr>
              <w:widowControl w:val="0"/>
              <w:pBdr>
                <w:top w:val="nil"/>
                <w:left w:val="nil"/>
                <w:bottom w:val="nil"/>
                <w:right w:val="nil"/>
                <w:between w:val="nil"/>
              </w:pBdr>
              <w:spacing w:before="192" w:after="0" w:line="240" w:lineRule="auto"/>
              <w:rPr>
                <w:color w:val="000000"/>
              </w:rPr>
            </w:pPr>
          </w:p>
          <w:p w14:paraId="07066529"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global / ODS</w:t>
            </w:r>
          </w:p>
        </w:tc>
        <w:tc>
          <w:tcPr>
            <w:tcW w:w="2256" w:type="dxa"/>
            <w:gridSpan w:val="2"/>
            <w:tcBorders>
              <w:bottom w:val="nil"/>
            </w:tcBorders>
          </w:tcPr>
          <w:p w14:paraId="1B639177" w14:textId="77777777" w:rsidR="00AE3E87" w:rsidRDefault="00000000">
            <w:pPr>
              <w:widowControl w:val="0"/>
              <w:pBdr>
                <w:top w:val="nil"/>
                <w:left w:val="nil"/>
                <w:bottom w:val="nil"/>
                <w:right w:val="nil"/>
                <w:between w:val="nil"/>
              </w:pBdr>
              <w:spacing w:before="89" w:after="0" w:line="235" w:lineRule="auto"/>
              <w:ind w:left="84" w:right="74"/>
              <w:rPr>
                <w:color w:val="000000"/>
              </w:rPr>
            </w:pPr>
            <w:r>
              <w:rPr>
                <w:color w:val="000000"/>
              </w:rPr>
              <w:t>¿El perfil promueve un profesional con visión global y compromiso sostenible?</w:t>
            </w:r>
          </w:p>
        </w:tc>
        <w:tc>
          <w:tcPr>
            <w:tcW w:w="2307" w:type="dxa"/>
            <w:gridSpan w:val="2"/>
            <w:tcBorders>
              <w:bottom w:val="nil"/>
            </w:tcBorders>
          </w:tcPr>
          <w:p w14:paraId="55D04537" w14:textId="77777777" w:rsidR="00AE3E87" w:rsidRDefault="00000000">
            <w:pPr>
              <w:widowControl w:val="0"/>
              <w:pBdr>
                <w:top w:val="nil"/>
                <w:left w:val="nil"/>
                <w:bottom w:val="nil"/>
                <w:right w:val="nil"/>
                <w:between w:val="nil"/>
              </w:pBdr>
              <w:spacing w:before="204" w:after="0" w:line="235" w:lineRule="auto"/>
              <w:ind w:left="85"/>
              <w:rPr>
                <w:color w:val="000000"/>
              </w:rPr>
            </w:pPr>
            <w:r>
              <w:rPr>
                <w:color w:val="000000"/>
              </w:rPr>
              <w:t>¿Se consideran habilidades para enfrentar desafíos globales?</w:t>
            </w:r>
          </w:p>
        </w:tc>
        <w:tc>
          <w:tcPr>
            <w:tcW w:w="2297" w:type="dxa"/>
            <w:gridSpan w:val="2"/>
            <w:tcBorders>
              <w:bottom w:val="nil"/>
            </w:tcBorders>
          </w:tcPr>
          <w:p w14:paraId="31FC37A8" w14:textId="77777777" w:rsidR="00AE3E87" w:rsidRDefault="00000000">
            <w:pPr>
              <w:widowControl w:val="0"/>
              <w:pBdr>
                <w:top w:val="nil"/>
                <w:left w:val="nil"/>
                <w:bottom w:val="nil"/>
                <w:right w:val="nil"/>
                <w:between w:val="nil"/>
              </w:pBdr>
              <w:spacing w:before="219" w:after="0" w:line="235" w:lineRule="auto"/>
              <w:ind w:left="86" w:right="67"/>
              <w:rPr>
                <w:color w:val="000000"/>
              </w:rPr>
            </w:pPr>
            <w:r>
              <w:rPr>
                <w:color w:val="000000"/>
              </w:rPr>
              <w:t xml:space="preserve">¿Incluye ámbitos en </w:t>
            </w:r>
            <w:proofErr w:type="spellStart"/>
            <w:r>
              <w:rPr>
                <w:color w:val="000000"/>
              </w:rPr>
              <w:t>de</w:t>
            </w:r>
            <w:proofErr w:type="spellEnd"/>
            <w:r>
              <w:rPr>
                <w:color w:val="000000"/>
              </w:rPr>
              <w:t>- safíos sostenibles?</w:t>
            </w:r>
          </w:p>
        </w:tc>
      </w:tr>
      <w:tr w:rsidR="00AE3E87" w14:paraId="2B011959" w14:textId="77777777">
        <w:trPr>
          <w:trHeight w:val="484"/>
        </w:trPr>
        <w:tc>
          <w:tcPr>
            <w:tcW w:w="2160" w:type="dxa"/>
            <w:tcBorders>
              <w:top w:val="nil"/>
            </w:tcBorders>
          </w:tcPr>
          <w:p w14:paraId="18178A1C"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5A1A1FD9" w14:textId="59BB3182" w:rsidR="00AE3E87" w:rsidRDefault="00A73716">
            <w:pPr>
              <w:widowControl w:val="0"/>
              <w:pBdr>
                <w:top w:val="nil"/>
                <w:left w:val="nil"/>
                <w:bottom w:val="nil"/>
                <w:right w:val="nil"/>
                <w:between w:val="nil"/>
              </w:pBdr>
              <w:spacing w:before="178" w:after="0" w:line="240" w:lineRule="auto"/>
              <w:ind w:left="84"/>
              <w:rPr>
                <w:color w:val="000000"/>
              </w:rPr>
            </w:pPr>
            <w:hyperlink w:anchor="p241" w:history="1">
              <w:r w:rsidRPr="00A73716">
                <w:rPr>
                  <w:rStyle w:val="Hipervnculo"/>
                </w:rPr>
                <w:t>Sí</w:t>
              </w:r>
            </w:hyperlink>
            <w:r>
              <w:rPr>
                <w:noProof/>
              </w:rPr>
              <mc:AlternateContent>
                <mc:Choice Requires="wpg">
                  <w:drawing>
                    <wp:anchor distT="0" distB="0" distL="0" distR="0" simplePos="0" relativeHeight="251683840" behindDoc="1" locked="0" layoutInCell="1" hidden="0" allowOverlap="1" wp14:anchorId="7D2BC917" wp14:editId="13CE667A">
                      <wp:simplePos x="0" y="0"/>
                      <wp:positionH relativeFrom="column">
                        <wp:posOffset>190500</wp:posOffset>
                      </wp:positionH>
                      <wp:positionV relativeFrom="paragraph">
                        <wp:posOffset>101600</wp:posOffset>
                      </wp:positionV>
                      <wp:extent cx="149225" cy="149225"/>
                      <wp:effectExtent l="0" t="0" r="0" b="0"/>
                      <wp:wrapNone/>
                      <wp:docPr id="1471525356" name="Group 147152535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4527950" name="Group 784527950"/>
                              <wpg:cNvGrpSpPr/>
                              <wpg:grpSpPr>
                                <a:xfrm>
                                  <a:off x="5271388" y="3705388"/>
                                  <a:ext cx="149225" cy="149225"/>
                                  <a:chOff x="0" y="0"/>
                                  <a:chExt cx="149225" cy="149225"/>
                                </a:xfrm>
                              </wpg:grpSpPr>
                              <wps:wsp>
                                <wps:cNvPr id="515705398" name="Rectangle 515705398"/>
                                <wps:cNvSpPr/>
                                <wps:spPr>
                                  <a:xfrm>
                                    <a:off x="0" y="0"/>
                                    <a:ext cx="149225" cy="149225"/>
                                  </a:xfrm>
                                  <a:prstGeom prst="rect">
                                    <a:avLst/>
                                  </a:prstGeom>
                                  <a:noFill/>
                                  <a:ln>
                                    <a:noFill/>
                                  </a:ln>
                                </wps:spPr>
                                <wps:txbx>
                                  <w:txbxContent>
                                    <w:p w14:paraId="730992E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10457167" name="Freeform: Shape 17104571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D2BC917" id="Group 1471525356" o:spid="_x0000_s1133" style="position:absolute;left:0;text-align:left;margin-left:15pt;margin-top:8pt;width:11.75pt;height:11.75pt;z-index:-25163264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">
                      <v:group id="Group 784527950" o:spid="_x0000_s113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">
                        <v:rect id="Rectangle 515705398" o:spid="_x0000_s113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" filled="f" stroked="f">
                          <v:textbox inset="2.53958mm,2.53958mm,2.53958mm,2.53958mm">
                            <w:txbxContent>
                              <w:p w14:paraId="730992EE" w14:textId="77777777" w:rsidR="00AE3E87" w:rsidRDefault="00AE3E87">
                                <w:pPr>
                                  <w:spacing w:after="0" w:line="240" w:lineRule="auto"/>
                                  <w:textDirection w:val="btLr"/>
                                </w:pPr>
                              </w:p>
                            </w:txbxContent>
                          </v:textbox>
                        </v:rect>
                        <v:shape id="Freeform: Shape 1710457167" o:spid="_x0000_s113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sidR="00867F9F">
              <w:rPr>
                <w:color w:val="000000"/>
              </w:rPr>
              <w:t xml:space="preserve"> X</w:t>
            </w:r>
          </w:p>
        </w:tc>
        <w:tc>
          <w:tcPr>
            <w:tcW w:w="1755" w:type="dxa"/>
            <w:tcBorders>
              <w:top w:val="nil"/>
              <w:left w:val="nil"/>
            </w:tcBorders>
          </w:tcPr>
          <w:p w14:paraId="3744B335" w14:textId="77777777" w:rsidR="00AE3E87" w:rsidRDefault="00000000">
            <w:pPr>
              <w:widowControl w:val="0"/>
              <w:pBdr>
                <w:top w:val="nil"/>
                <w:left w:val="nil"/>
                <w:bottom w:val="nil"/>
                <w:right w:val="nil"/>
                <w:between w:val="nil"/>
              </w:pBdr>
              <w:spacing w:before="178" w:after="0" w:line="240" w:lineRule="auto"/>
              <w:ind w:left="269"/>
              <w:rPr>
                <w:color w:val="000000"/>
              </w:rPr>
            </w:pPr>
            <w:r>
              <w:rPr>
                <w:color w:val="000000"/>
              </w:rPr>
              <w:t>No</w:t>
            </w:r>
            <w:r>
              <w:rPr>
                <w:noProof/>
              </w:rPr>
              <mc:AlternateContent>
                <mc:Choice Requires="wpg">
                  <w:drawing>
                    <wp:anchor distT="0" distB="0" distL="0" distR="0" simplePos="0" relativeHeight="251684864" behindDoc="1" locked="0" layoutInCell="1" hidden="0" allowOverlap="1" wp14:anchorId="703E182E" wp14:editId="19328FF4">
                      <wp:simplePos x="0" y="0"/>
                      <wp:positionH relativeFrom="column">
                        <wp:posOffset>368300</wp:posOffset>
                      </wp:positionH>
                      <wp:positionV relativeFrom="paragraph">
                        <wp:posOffset>101600</wp:posOffset>
                      </wp:positionV>
                      <wp:extent cx="149225" cy="149225"/>
                      <wp:effectExtent l="0" t="0" r="0" b="0"/>
                      <wp:wrapNone/>
                      <wp:docPr id="1471525387" name="Group 147152538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8140557" name="Group 788140557"/>
                              <wpg:cNvGrpSpPr/>
                              <wpg:grpSpPr>
                                <a:xfrm>
                                  <a:off x="5271388" y="3705388"/>
                                  <a:ext cx="149225" cy="149225"/>
                                  <a:chOff x="0" y="0"/>
                                  <a:chExt cx="149225" cy="149225"/>
                                </a:xfrm>
                              </wpg:grpSpPr>
                              <wps:wsp>
                                <wps:cNvPr id="1013355017" name="Rectangle 1013355017"/>
                                <wps:cNvSpPr/>
                                <wps:spPr>
                                  <a:xfrm>
                                    <a:off x="0" y="0"/>
                                    <a:ext cx="149225" cy="149225"/>
                                  </a:xfrm>
                                  <a:prstGeom prst="rect">
                                    <a:avLst/>
                                  </a:prstGeom>
                                  <a:noFill/>
                                  <a:ln>
                                    <a:noFill/>
                                  </a:ln>
                                </wps:spPr>
                                <wps:txbx>
                                  <w:txbxContent>
                                    <w:p w14:paraId="0266FD3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4262235" name="Freeform: Shape 96426223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03E182E" id="Group 1471525387" o:spid="_x0000_s1137" style="position:absolute;left:0;text-align:left;margin-left:29pt;margin-top:8pt;width:11.75pt;height:11.75pt;z-index:-2516316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">
                      <v:group id="Group 788140557" o:spid="_x0000_s11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">
                        <v:rect id="Rectangle 1013355017" o:spid="_x0000_s11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" filled="f" stroked="f">
                          <v:textbox inset="2.53958mm,2.53958mm,2.53958mm,2.53958mm">
                            <w:txbxContent>
                              <w:p w14:paraId="0266FD3C" w14:textId="77777777" w:rsidR="00AE3E87" w:rsidRDefault="00AE3E87">
                                <w:pPr>
                                  <w:spacing w:after="0" w:line="240" w:lineRule="auto"/>
                                  <w:textDirection w:val="btLr"/>
                                </w:pPr>
                              </w:p>
                            </w:txbxContent>
                          </v:textbox>
                        </v:rect>
                        <v:shape id="Freeform: Shape 964262235" o:spid="_x0000_s11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19BB6E4" w14:textId="79002C90" w:rsidR="00AE3E87" w:rsidRDefault="00A7131B">
            <w:pPr>
              <w:widowControl w:val="0"/>
              <w:pBdr>
                <w:top w:val="nil"/>
                <w:left w:val="nil"/>
                <w:bottom w:val="nil"/>
                <w:right w:val="nil"/>
                <w:between w:val="nil"/>
              </w:pBdr>
              <w:spacing w:before="63" w:after="0" w:line="240" w:lineRule="auto"/>
              <w:ind w:left="85"/>
              <w:rPr>
                <w:color w:val="000000"/>
              </w:rPr>
            </w:pPr>
            <w:hyperlink w:anchor="p342" w:history="1">
              <w:r w:rsidRPr="00A7131B">
                <w:rPr>
                  <w:rStyle w:val="Hipervnculo"/>
                </w:rPr>
                <w:t>Sí</w:t>
              </w:r>
            </w:hyperlink>
            <w:r>
              <w:rPr>
                <w:noProof/>
              </w:rPr>
              <mc:AlternateContent>
                <mc:Choice Requires="wpg">
                  <w:drawing>
                    <wp:anchor distT="0" distB="0" distL="0" distR="0" simplePos="0" relativeHeight="251685888" behindDoc="1" locked="0" layoutInCell="1" hidden="0" allowOverlap="1" wp14:anchorId="43C94534" wp14:editId="1B70B342">
                      <wp:simplePos x="0" y="0"/>
                      <wp:positionH relativeFrom="column">
                        <wp:posOffset>177800</wp:posOffset>
                      </wp:positionH>
                      <wp:positionV relativeFrom="paragraph">
                        <wp:posOffset>38100</wp:posOffset>
                      </wp:positionV>
                      <wp:extent cx="149225" cy="149225"/>
                      <wp:effectExtent l="0" t="0" r="0" b="0"/>
                      <wp:wrapNone/>
                      <wp:docPr id="1471525385" name="Group 147152538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65338331" name="Group 265338331"/>
                              <wpg:cNvGrpSpPr/>
                              <wpg:grpSpPr>
                                <a:xfrm>
                                  <a:off x="5271388" y="3705388"/>
                                  <a:ext cx="149225" cy="149225"/>
                                  <a:chOff x="0" y="0"/>
                                  <a:chExt cx="149225" cy="149225"/>
                                </a:xfrm>
                              </wpg:grpSpPr>
                              <wps:wsp>
                                <wps:cNvPr id="1705565366" name="Rectangle 1705565366"/>
                                <wps:cNvSpPr/>
                                <wps:spPr>
                                  <a:xfrm>
                                    <a:off x="0" y="0"/>
                                    <a:ext cx="149225" cy="149225"/>
                                  </a:xfrm>
                                  <a:prstGeom prst="rect">
                                    <a:avLst/>
                                  </a:prstGeom>
                                  <a:noFill/>
                                  <a:ln>
                                    <a:noFill/>
                                  </a:ln>
                                </wps:spPr>
                                <wps:txbx>
                                  <w:txbxContent>
                                    <w:p w14:paraId="5A73CF2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92772484" name="Freeform: Shape 7927724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3C94534" id="Group 1471525385" o:spid="_x0000_s1141" style="position:absolute;left:0;text-align:left;margin-left:14pt;margin-top:3pt;width:11.75pt;height:11.75pt;z-index:-2516305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">
                      <v:group id="Group 265338331" o:spid="_x0000_s11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">
                        <v:rect id="Rectangle 1705565366" o:spid="_x0000_s11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" filled="f" stroked="f">
                          <v:textbox inset="2.53958mm,2.53958mm,2.53958mm,2.53958mm">
                            <w:txbxContent>
                              <w:p w14:paraId="5A73CF20" w14:textId="77777777" w:rsidR="00AE3E87" w:rsidRDefault="00AE3E87">
                                <w:pPr>
                                  <w:spacing w:after="0" w:line="240" w:lineRule="auto"/>
                                  <w:textDirection w:val="btLr"/>
                                </w:pPr>
                              </w:p>
                            </w:txbxContent>
                          </v:textbox>
                        </v:rect>
                        <v:shape id="Freeform: Shape 792772484" o:spid="_x0000_s11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806" w:type="dxa"/>
            <w:tcBorders>
              <w:top w:val="nil"/>
              <w:left w:val="nil"/>
            </w:tcBorders>
          </w:tcPr>
          <w:p w14:paraId="2DC44356" w14:textId="77777777" w:rsidR="00AE3E87" w:rsidRDefault="00000000">
            <w:pPr>
              <w:widowControl w:val="0"/>
              <w:pBdr>
                <w:top w:val="nil"/>
                <w:left w:val="nil"/>
                <w:bottom w:val="nil"/>
                <w:right w:val="nil"/>
                <w:between w:val="nil"/>
              </w:pBdr>
              <w:spacing w:before="63" w:after="0" w:line="240" w:lineRule="auto"/>
              <w:ind w:left="270"/>
              <w:rPr>
                <w:color w:val="000000"/>
              </w:rPr>
            </w:pPr>
            <w:r>
              <w:rPr>
                <w:color w:val="000000"/>
              </w:rPr>
              <w:t>No</w:t>
            </w:r>
            <w:r>
              <w:rPr>
                <w:noProof/>
              </w:rPr>
              <mc:AlternateContent>
                <mc:Choice Requires="wpg">
                  <w:drawing>
                    <wp:anchor distT="0" distB="0" distL="0" distR="0" simplePos="0" relativeHeight="251686912" behindDoc="1" locked="0" layoutInCell="1" hidden="0" allowOverlap="1" wp14:anchorId="4D99BCDF" wp14:editId="1DEFA54F">
                      <wp:simplePos x="0" y="0"/>
                      <wp:positionH relativeFrom="column">
                        <wp:posOffset>355600</wp:posOffset>
                      </wp:positionH>
                      <wp:positionV relativeFrom="paragraph">
                        <wp:posOffset>38100</wp:posOffset>
                      </wp:positionV>
                      <wp:extent cx="149225" cy="149225"/>
                      <wp:effectExtent l="0" t="0" r="0" b="0"/>
                      <wp:wrapNone/>
                      <wp:docPr id="1471525362" name="Group 147152536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302742758" name="Group 302742758"/>
                              <wpg:cNvGrpSpPr/>
                              <wpg:grpSpPr>
                                <a:xfrm>
                                  <a:off x="5271388" y="3705388"/>
                                  <a:ext cx="149225" cy="149225"/>
                                  <a:chOff x="0" y="0"/>
                                  <a:chExt cx="149225" cy="149225"/>
                                </a:xfrm>
                              </wpg:grpSpPr>
                              <wps:wsp>
                                <wps:cNvPr id="1420424681" name="Rectangle 1420424681"/>
                                <wps:cNvSpPr/>
                                <wps:spPr>
                                  <a:xfrm>
                                    <a:off x="0" y="0"/>
                                    <a:ext cx="149225" cy="149225"/>
                                  </a:xfrm>
                                  <a:prstGeom prst="rect">
                                    <a:avLst/>
                                  </a:prstGeom>
                                  <a:noFill/>
                                  <a:ln>
                                    <a:noFill/>
                                  </a:ln>
                                </wps:spPr>
                                <wps:txbx>
                                  <w:txbxContent>
                                    <w:p w14:paraId="088BF37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465338921" name="Freeform: Shape 46533892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D99BCDF" id="Group 1471525362" o:spid="_x0000_s1145" style="position:absolute;left:0;text-align:left;margin-left:28pt;margin-top:3pt;width:11.75pt;height:11.75pt;z-index:-2516295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">
                      <v:group id="Group 302742758" o:spid="_x0000_s11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">
                        <v:rect id="Rectangle 1420424681" o:spid="_x0000_s11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" filled="f" stroked="f">
                          <v:textbox inset="2.53958mm,2.53958mm,2.53958mm,2.53958mm">
                            <w:txbxContent>
                              <w:p w14:paraId="088BF374" w14:textId="77777777" w:rsidR="00AE3E87" w:rsidRDefault="00AE3E87">
                                <w:pPr>
                                  <w:spacing w:after="0" w:line="240" w:lineRule="auto"/>
                                  <w:textDirection w:val="btLr"/>
                                </w:pPr>
                              </w:p>
                            </w:txbxContent>
                          </v:textbox>
                        </v:rect>
                        <v:shape id="Freeform: Shape 465338921" o:spid="_x0000_s11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5D581368" w14:textId="789480A4" w:rsidR="00AE3E87" w:rsidRDefault="00CA126D">
            <w:pPr>
              <w:widowControl w:val="0"/>
              <w:pBdr>
                <w:top w:val="nil"/>
                <w:left w:val="nil"/>
                <w:bottom w:val="nil"/>
                <w:right w:val="nil"/>
                <w:between w:val="nil"/>
              </w:pBdr>
              <w:spacing w:before="48" w:after="0" w:line="240" w:lineRule="auto"/>
              <w:ind w:left="86"/>
              <w:rPr>
                <w:color w:val="000000"/>
              </w:rPr>
            </w:pPr>
            <w:hyperlink w:anchor="p443" w:history="1">
              <w:r w:rsidRPr="00CA126D">
                <w:rPr>
                  <w:rStyle w:val="Hipervnculo"/>
                </w:rPr>
                <w:t>Sí</w:t>
              </w:r>
            </w:hyperlink>
            <w:r>
              <w:rPr>
                <w:noProof/>
              </w:rPr>
              <mc:AlternateContent>
                <mc:Choice Requires="wpg">
                  <w:drawing>
                    <wp:anchor distT="0" distB="0" distL="0" distR="0" simplePos="0" relativeHeight="251687936" behindDoc="1" locked="0" layoutInCell="1" hidden="0" allowOverlap="1" wp14:anchorId="0DA58991" wp14:editId="229B2631">
                      <wp:simplePos x="0" y="0"/>
                      <wp:positionH relativeFrom="column">
                        <wp:posOffset>177800</wp:posOffset>
                      </wp:positionH>
                      <wp:positionV relativeFrom="paragraph">
                        <wp:posOffset>25400</wp:posOffset>
                      </wp:positionV>
                      <wp:extent cx="149225" cy="149225"/>
                      <wp:effectExtent l="0" t="0" r="0" b="0"/>
                      <wp:wrapNone/>
                      <wp:docPr id="1471525369" name="Group 147152536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8435279" name="Group 1938435279"/>
                              <wpg:cNvGrpSpPr/>
                              <wpg:grpSpPr>
                                <a:xfrm>
                                  <a:off x="5271388" y="3705388"/>
                                  <a:ext cx="149225" cy="149225"/>
                                  <a:chOff x="0" y="0"/>
                                  <a:chExt cx="149225" cy="149225"/>
                                </a:xfrm>
                              </wpg:grpSpPr>
                              <wps:wsp>
                                <wps:cNvPr id="1759984736" name="Rectangle 1759984736"/>
                                <wps:cNvSpPr/>
                                <wps:spPr>
                                  <a:xfrm>
                                    <a:off x="0" y="0"/>
                                    <a:ext cx="149225" cy="149225"/>
                                  </a:xfrm>
                                  <a:prstGeom prst="rect">
                                    <a:avLst/>
                                  </a:prstGeom>
                                  <a:noFill/>
                                  <a:ln>
                                    <a:noFill/>
                                  </a:ln>
                                </wps:spPr>
                                <wps:txbx>
                                  <w:txbxContent>
                                    <w:p w14:paraId="40DDB2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45326411" name="Freeform: Shape 54532641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DA58991" id="Group 1471525369" o:spid="_x0000_s1149" style="position:absolute;left:0;text-align:left;margin-left:14pt;margin-top:2pt;width:11.75pt;height:11.75pt;z-index:-2516285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1rfdg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&#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DpM1rfdgMAALMJAAAOAAAAAAAAAAAAAAAAAC4CAABkcnMvZTJvRG9jLnhtbFBL&#10;AQItABQABgAIAAAAIQDSA/P43QAAAAYBAAAPAAAAAAAAAAAAAAAAANAFAABkcnMvZG93bnJldi54&#10;bWxQSwUGAAAAAAQABADzAAAA2gYAAAAA&#10;">
                      <v:group id="Group 1938435279" o:spid="_x0000_s11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">
                        <v:rect id="Rectangle 1759984736" o:spid="_x0000_s11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" filled="f" stroked="f">
                          <v:textbox inset="2.53958mm,2.53958mm,2.53958mm,2.53958mm">
                            <w:txbxContent>
                              <w:p w14:paraId="40DDB20E" w14:textId="77777777" w:rsidR="00AE3E87" w:rsidRDefault="00AE3E87">
                                <w:pPr>
                                  <w:spacing w:after="0" w:line="240" w:lineRule="auto"/>
                                  <w:textDirection w:val="btLr"/>
                                </w:pPr>
                              </w:p>
                            </w:txbxContent>
                          </v:textbox>
                        </v:rect>
                        <v:shape id="Freeform: Shape 545326411" o:spid="_x0000_s11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X</w:t>
            </w:r>
          </w:p>
        </w:tc>
        <w:tc>
          <w:tcPr>
            <w:tcW w:w="1818" w:type="dxa"/>
            <w:tcBorders>
              <w:top w:val="nil"/>
              <w:left w:val="nil"/>
            </w:tcBorders>
          </w:tcPr>
          <w:p w14:paraId="16ED5C78" w14:textId="77777777" w:rsidR="00AE3E87" w:rsidRDefault="00000000">
            <w:pPr>
              <w:widowControl w:val="0"/>
              <w:pBdr>
                <w:top w:val="nil"/>
                <w:left w:val="nil"/>
                <w:bottom w:val="nil"/>
                <w:right w:val="nil"/>
                <w:between w:val="nil"/>
              </w:pBdr>
              <w:spacing w:before="48" w:after="0" w:line="240" w:lineRule="auto"/>
              <w:ind w:left="249"/>
              <w:rPr>
                <w:color w:val="000000"/>
              </w:rPr>
            </w:pPr>
            <w:r>
              <w:rPr>
                <w:color w:val="000000"/>
              </w:rPr>
              <w:t>No</w:t>
            </w:r>
            <w:r>
              <w:rPr>
                <w:noProof/>
              </w:rPr>
              <mc:AlternateContent>
                <mc:Choice Requires="wpg">
                  <w:drawing>
                    <wp:anchor distT="0" distB="0" distL="0" distR="0" simplePos="0" relativeHeight="251688960" behindDoc="1" locked="0" layoutInCell="1" hidden="0" allowOverlap="1" wp14:anchorId="3514E737" wp14:editId="7DF6F268">
                      <wp:simplePos x="0" y="0"/>
                      <wp:positionH relativeFrom="column">
                        <wp:posOffset>368300</wp:posOffset>
                      </wp:positionH>
                      <wp:positionV relativeFrom="paragraph">
                        <wp:posOffset>25400</wp:posOffset>
                      </wp:positionV>
                      <wp:extent cx="149225" cy="149225"/>
                      <wp:effectExtent l="0" t="0" r="0" b="0"/>
                      <wp:wrapNone/>
                      <wp:docPr id="1471525386" name="Group 147152538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0160787" name="Group 1930160787"/>
                              <wpg:cNvGrpSpPr/>
                              <wpg:grpSpPr>
                                <a:xfrm>
                                  <a:off x="5271388" y="3705388"/>
                                  <a:ext cx="149225" cy="149225"/>
                                  <a:chOff x="0" y="0"/>
                                  <a:chExt cx="149225" cy="149225"/>
                                </a:xfrm>
                              </wpg:grpSpPr>
                              <wps:wsp>
                                <wps:cNvPr id="2110175892" name="Rectangle 2110175892"/>
                                <wps:cNvSpPr/>
                                <wps:spPr>
                                  <a:xfrm>
                                    <a:off x="0" y="0"/>
                                    <a:ext cx="149225" cy="149225"/>
                                  </a:xfrm>
                                  <a:prstGeom prst="rect">
                                    <a:avLst/>
                                  </a:prstGeom>
                                  <a:noFill/>
                                  <a:ln>
                                    <a:noFill/>
                                  </a:ln>
                                </wps:spPr>
                                <wps:txbx>
                                  <w:txbxContent>
                                    <w:p w14:paraId="0ECE8FB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433075643" name="Freeform: Shape 143307564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14E737" id="Group 1471525386" o:spid="_x0000_s1153" style="position:absolute;left:0;text-align:left;margin-left:29pt;margin-top:2pt;width:11.75pt;height:11.75pt;z-index:-2516275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amzdwMAALU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">
                      <v:group id="Group 1930160787" o:spid="_x0000_s11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">
                        <v:rect id="Rectangle 2110175892" o:spid="_x0000_s11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" filled="f" stroked="f">
                          <v:textbox inset="2.53958mm,2.53958mm,2.53958mm,2.53958mm">
                            <w:txbxContent>
                              <w:p w14:paraId="0ECE8FBD" w14:textId="77777777" w:rsidR="00AE3E87" w:rsidRDefault="00AE3E87">
                                <w:pPr>
                                  <w:spacing w:after="0" w:line="240" w:lineRule="auto"/>
                                  <w:textDirection w:val="btLr"/>
                                </w:pPr>
                              </w:p>
                            </w:txbxContent>
                          </v:textbox>
                        </v:rect>
                        <v:shape id="Freeform: Shape 1433075643" o:spid="_x0000_s11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r>
      <w:tr w:rsidR="00AE3E87" w14:paraId="64F96ACD" w14:textId="77777777">
        <w:trPr>
          <w:trHeight w:val="1088"/>
        </w:trPr>
        <w:tc>
          <w:tcPr>
            <w:tcW w:w="2160" w:type="dxa"/>
            <w:tcBorders>
              <w:bottom w:val="nil"/>
            </w:tcBorders>
          </w:tcPr>
          <w:p w14:paraId="6436362F" w14:textId="77777777" w:rsidR="00AE3E87" w:rsidRDefault="00AE3E87">
            <w:pPr>
              <w:widowControl w:val="0"/>
              <w:pBdr>
                <w:top w:val="nil"/>
                <w:left w:val="nil"/>
                <w:bottom w:val="nil"/>
                <w:right w:val="nil"/>
                <w:between w:val="nil"/>
              </w:pBdr>
              <w:spacing w:after="0" w:line="240" w:lineRule="auto"/>
              <w:rPr>
                <w:color w:val="000000"/>
              </w:rPr>
            </w:pPr>
          </w:p>
          <w:p w14:paraId="0EC99486" w14:textId="77777777" w:rsidR="00AE3E87" w:rsidRDefault="00AE3E87">
            <w:pPr>
              <w:widowControl w:val="0"/>
              <w:pBdr>
                <w:top w:val="nil"/>
                <w:left w:val="nil"/>
                <w:bottom w:val="nil"/>
                <w:right w:val="nil"/>
                <w:between w:val="nil"/>
              </w:pBdr>
              <w:spacing w:before="103" w:after="0" w:line="240" w:lineRule="auto"/>
              <w:rPr>
                <w:color w:val="000000"/>
              </w:rPr>
            </w:pPr>
          </w:p>
          <w:p w14:paraId="66539E49"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Tendencias emergentes</w:t>
            </w:r>
          </w:p>
        </w:tc>
        <w:tc>
          <w:tcPr>
            <w:tcW w:w="2256" w:type="dxa"/>
            <w:gridSpan w:val="2"/>
            <w:tcBorders>
              <w:bottom w:val="nil"/>
            </w:tcBorders>
          </w:tcPr>
          <w:p w14:paraId="30EC4CE8" w14:textId="77777777" w:rsidR="00AE3E87" w:rsidRDefault="00000000">
            <w:pPr>
              <w:widowControl w:val="0"/>
              <w:pBdr>
                <w:top w:val="nil"/>
                <w:left w:val="nil"/>
                <w:bottom w:val="nil"/>
                <w:right w:val="nil"/>
                <w:between w:val="nil"/>
              </w:pBdr>
              <w:spacing w:before="227" w:after="0" w:line="235" w:lineRule="auto"/>
              <w:ind w:left="84" w:right="74"/>
              <w:rPr>
                <w:color w:val="000000"/>
              </w:rPr>
            </w:pPr>
            <w:r>
              <w:rPr>
                <w:color w:val="000000"/>
              </w:rPr>
              <w:t>¿El perfil incorpora tecnologías o enfoques que están en crecimiento?</w:t>
            </w:r>
          </w:p>
        </w:tc>
        <w:tc>
          <w:tcPr>
            <w:tcW w:w="2307" w:type="dxa"/>
            <w:gridSpan w:val="2"/>
            <w:tcBorders>
              <w:bottom w:val="nil"/>
            </w:tcBorders>
          </w:tcPr>
          <w:p w14:paraId="744F39D1" w14:textId="77777777" w:rsidR="00AE3E87" w:rsidRDefault="00000000">
            <w:pPr>
              <w:widowControl w:val="0"/>
              <w:pBdr>
                <w:top w:val="nil"/>
                <w:left w:val="nil"/>
                <w:bottom w:val="nil"/>
                <w:right w:val="nil"/>
                <w:between w:val="nil"/>
              </w:pBdr>
              <w:spacing w:before="112" w:after="0" w:line="235" w:lineRule="auto"/>
              <w:ind w:left="85" w:right="152"/>
              <w:rPr>
                <w:color w:val="000000"/>
              </w:rPr>
            </w:pPr>
            <w:r>
              <w:rPr>
                <w:color w:val="000000"/>
              </w:rPr>
              <w:t>¿Las competencias incluyen el manejo de herramientas actuales y adaptabilidad?</w:t>
            </w:r>
          </w:p>
        </w:tc>
        <w:tc>
          <w:tcPr>
            <w:tcW w:w="2297" w:type="dxa"/>
            <w:gridSpan w:val="2"/>
            <w:tcBorders>
              <w:bottom w:val="nil"/>
            </w:tcBorders>
          </w:tcPr>
          <w:p w14:paraId="1E6A0974" w14:textId="77777777" w:rsidR="00AE3E87" w:rsidRDefault="00000000">
            <w:pPr>
              <w:widowControl w:val="0"/>
              <w:pBdr>
                <w:top w:val="nil"/>
                <w:left w:val="nil"/>
                <w:bottom w:val="nil"/>
                <w:right w:val="nil"/>
                <w:between w:val="nil"/>
              </w:pBdr>
              <w:spacing w:before="227" w:after="0" w:line="235" w:lineRule="auto"/>
              <w:ind w:left="86" w:right="67"/>
              <w:rPr>
                <w:color w:val="000000"/>
              </w:rPr>
            </w:pPr>
            <w:r>
              <w:rPr>
                <w:color w:val="000000"/>
              </w:rPr>
              <w:t>¿Se proyectan campos laborales que se vinculen con lo emergente?</w:t>
            </w:r>
          </w:p>
        </w:tc>
      </w:tr>
      <w:tr w:rsidR="00AE3E87" w14:paraId="7634B05D" w14:textId="77777777">
        <w:trPr>
          <w:trHeight w:val="500"/>
        </w:trPr>
        <w:tc>
          <w:tcPr>
            <w:tcW w:w="2160" w:type="dxa"/>
            <w:tcBorders>
              <w:top w:val="nil"/>
            </w:tcBorders>
          </w:tcPr>
          <w:p w14:paraId="4F831523"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2CEB14F" w14:textId="3233309A" w:rsidR="00AE3E87" w:rsidRDefault="00A73716">
            <w:pPr>
              <w:widowControl w:val="0"/>
              <w:pBdr>
                <w:top w:val="nil"/>
                <w:left w:val="nil"/>
                <w:bottom w:val="nil"/>
                <w:right w:val="nil"/>
                <w:between w:val="nil"/>
              </w:pBdr>
              <w:spacing w:before="55" w:after="0" w:line="240" w:lineRule="auto"/>
              <w:ind w:left="84"/>
              <w:rPr>
                <w:color w:val="000000"/>
              </w:rPr>
            </w:pPr>
            <w:hyperlink w:anchor="p241" w:history="1">
              <w:r w:rsidRPr="00A73716">
                <w:rPr>
                  <w:rStyle w:val="Hipervnculo"/>
                </w:rPr>
                <w:t>Sí</w:t>
              </w:r>
            </w:hyperlink>
            <w:r>
              <w:rPr>
                <w:noProof/>
              </w:rPr>
              <mc:AlternateContent>
                <mc:Choice Requires="wpg">
                  <w:drawing>
                    <wp:anchor distT="0" distB="0" distL="0" distR="0" simplePos="0" relativeHeight="251689984" behindDoc="1" locked="0" layoutInCell="1" hidden="0" allowOverlap="1" wp14:anchorId="05BE804A" wp14:editId="784C37C6">
                      <wp:simplePos x="0" y="0"/>
                      <wp:positionH relativeFrom="column">
                        <wp:posOffset>190500</wp:posOffset>
                      </wp:positionH>
                      <wp:positionV relativeFrom="paragraph">
                        <wp:posOffset>25400</wp:posOffset>
                      </wp:positionV>
                      <wp:extent cx="149225" cy="149225"/>
                      <wp:effectExtent l="0" t="0" r="0" b="0"/>
                      <wp:wrapNone/>
                      <wp:docPr id="1471525355" name="Group 147152535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58955862" name="Group 558955862"/>
                              <wpg:cNvGrpSpPr/>
                              <wpg:grpSpPr>
                                <a:xfrm>
                                  <a:off x="5271388" y="3705388"/>
                                  <a:ext cx="149225" cy="149225"/>
                                  <a:chOff x="0" y="0"/>
                                  <a:chExt cx="149225" cy="149225"/>
                                </a:xfrm>
                              </wpg:grpSpPr>
                              <wps:wsp>
                                <wps:cNvPr id="732574032" name="Rectangle 732574032"/>
                                <wps:cNvSpPr/>
                                <wps:spPr>
                                  <a:xfrm>
                                    <a:off x="0" y="0"/>
                                    <a:ext cx="149225" cy="149225"/>
                                  </a:xfrm>
                                  <a:prstGeom prst="rect">
                                    <a:avLst/>
                                  </a:prstGeom>
                                  <a:noFill/>
                                  <a:ln>
                                    <a:noFill/>
                                  </a:ln>
                                </wps:spPr>
                                <wps:txbx>
                                  <w:txbxContent>
                                    <w:p w14:paraId="64029E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207069744" name="Freeform: Shape 120706974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BE804A" id="Group 1471525355" o:spid="_x0000_s1157" style="position:absolute;left:0;text-align:left;margin-left:15pt;margin-top:2pt;width:11.75pt;height:11.75pt;z-index:-2516264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">
                      <v:group id="Group 558955862" o:spid="_x0000_s11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">
                        <v:rect id="Rectangle 732574032" o:spid="_x0000_s11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" filled="f" stroked="f">
                          <v:textbox inset="2.53958mm,2.53958mm,2.53958mm,2.53958mm">
                            <w:txbxContent>
                              <w:p w14:paraId="64029E54" w14:textId="77777777" w:rsidR="00AE3E87" w:rsidRDefault="00AE3E87">
                                <w:pPr>
                                  <w:spacing w:after="0" w:line="240" w:lineRule="auto"/>
                                  <w:textDirection w:val="btLr"/>
                                </w:pPr>
                              </w:p>
                            </w:txbxContent>
                          </v:textbox>
                        </v:rect>
                        <v:shape id="Freeform: Shape 1207069744" o:spid="_x0000_s11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755" w:type="dxa"/>
            <w:tcBorders>
              <w:top w:val="nil"/>
              <w:left w:val="nil"/>
            </w:tcBorders>
          </w:tcPr>
          <w:p w14:paraId="7E751C7B" w14:textId="77777777" w:rsidR="00AE3E87" w:rsidRDefault="00000000">
            <w:pPr>
              <w:widowControl w:val="0"/>
              <w:pBdr>
                <w:top w:val="nil"/>
                <w:left w:val="nil"/>
                <w:bottom w:val="nil"/>
                <w:right w:val="nil"/>
                <w:between w:val="nil"/>
              </w:pBdr>
              <w:spacing w:before="55" w:after="0" w:line="240" w:lineRule="auto"/>
              <w:ind w:left="268"/>
              <w:rPr>
                <w:color w:val="000000"/>
              </w:rPr>
            </w:pPr>
            <w:r>
              <w:rPr>
                <w:color w:val="000000"/>
              </w:rPr>
              <w:t>No</w:t>
            </w:r>
            <w:r>
              <w:rPr>
                <w:noProof/>
              </w:rPr>
              <mc:AlternateContent>
                <mc:Choice Requires="wpg">
                  <w:drawing>
                    <wp:anchor distT="0" distB="0" distL="0" distR="0" simplePos="0" relativeHeight="251691008" behindDoc="1" locked="0" layoutInCell="1" hidden="0" allowOverlap="1" wp14:anchorId="1F049D2B" wp14:editId="0F0E4660">
                      <wp:simplePos x="0" y="0"/>
                      <wp:positionH relativeFrom="column">
                        <wp:posOffset>368300</wp:posOffset>
                      </wp:positionH>
                      <wp:positionV relativeFrom="paragraph">
                        <wp:posOffset>25400</wp:posOffset>
                      </wp:positionV>
                      <wp:extent cx="149225" cy="149225"/>
                      <wp:effectExtent l="0" t="0" r="0" b="0"/>
                      <wp:wrapNone/>
                      <wp:docPr id="1471525392" name="Group 147152539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78891701" name="Group 978891701"/>
                              <wpg:cNvGrpSpPr/>
                              <wpg:grpSpPr>
                                <a:xfrm>
                                  <a:off x="5271388" y="3705388"/>
                                  <a:ext cx="149225" cy="149225"/>
                                  <a:chOff x="0" y="0"/>
                                  <a:chExt cx="149225" cy="149225"/>
                                </a:xfrm>
                              </wpg:grpSpPr>
                              <wps:wsp>
                                <wps:cNvPr id="2145942333" name="Rectangle 2145942333"/>
                                <wps:cNvSpPr/>
                                <wps:spPr>
                                  <a:xfrm>
                                    <a:off x="0" y="0"/>
                                    <a:ext cx="149225" cy="149225"/>
                                  </a:xfrm>
                                  <a:prstGeom prst="rect">
                                    <a:avLst/>
                                  </a:prstGeom>
                                  <a:noFill/>
                                  <a:ln>
                                    <a:noFill/>
                                  </a:ln>
                                </wps:spPr>
                                <wps:txbx>
                                  <w:txbxContent>
                                    <w:p w14:paraId="13D10E8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57494483" name="Freeform: Shape 135749448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049D2B" id="Group 1471525392" o:spid="_x0000_s1161" style="position:absolute;left:0;text-align:left;margin-left:29pt;margin-top:2pt;width:11.75pt;height:11.75pt;z-index:-2516254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">
                      <v:group id="Group 978891701" o:spid="_x0000_s11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">
                        <v:rect id="Rectangle 2145942333" o:spid="_x0000_s11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" filled="f" stroked="f">
                          <v:textbox inset="2.53958mm,2.53958mm,2.53958mm,2.53958mm">
                            <w:txbxContent>
                              <w:p w14:paraId="13D10E86" w14:textId="77777777" w:rsidR="00AE3E87" w:rsidRDefault="00AE3E87">
                                <w:pPr>
                                  <w:spacing w:after="0" w:line="240" w:lineRule="auto"/>
                                  <w:textDirection w:val="btLr"/>
                                </w:pPr>
                              </w:p>
                            </w:txbxContent>
                          </v:textbox>
                        </v:rect>
                        <v:shape id="Freeform: Shape 1357494483" o:spid="_x0000_s11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DD29364" w14:textId="7C8D3B44" w:rsidR="00AE3E87" w:rsidRDefault="00A7131B">
            <w:pPr>
              <w:widowControl w:val="0"/>
              <w:pBdr>
                <w:top w:val="nil"/>
                <w:left w:val="nil"/>
                <w:bottom w:val="nil"/>
                <w:right w:val="nil"/>
                <w:between w:val="nil"/>
              </w:pBdr>
              <w:spacing w:before="170" w:after="0" w:line="240" w:lineRule="auto"/>
              <w:ind w:left="85"/>
              <w:rPr>
                <w:color w:val="000000"/>
              </w:rPr>
            </w:pPr>
            <w:hyperlink w:anchor="p442" w:history="1">
              <w:r w:rsidRPr="00A7131B">
                <w:rPr>
                  <w:rStyle w:val="Hipervnculo"/>
                </w:rPr>
                <w:t>Sí</w:t>
              </w:r>
            </w:hyperlink>
            <w:r>
              <w:rPr>
                <w:noProof/>
              </w:rPr>
              <mc:AlternateContent>
                <mc:Choice Requires="wpg">
                  <w:drawing>
                    <wp:anchor distT="0" distB="0" distL="0" distR="0" simplePos="0" relativeHeight="251692032" behindDoc="1" locked="0" layoutInCell="1" hidden="0" allowOverlap="1" wp14:anchorId="31AE9CDA" wp14:editId="12C43815">
                      <wp:simplePos x="0" y="0"/>
                      <wp:positionH relativeFrom="column">
                        <wp:posOffset>177800</wp:posOffset>
                      </wp:positionH>
                      <wp:positionV relativeFrom="paragraph">
                        <wp:posOffset>88900</wp:posOffset>
                      </wp:positionV>
                      <wp:extent cx="149225" cy="149225"/>
                      <wp:effectExtent l="0" t="0" r="0" b="0"/>
                      <wp:wrapNone/>
                      <wp:docPr id="1471525380" name="Group 147152538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83635811" name="Group 1283635811"/>
                              <wpg:cNvGrpSpPr/>
                              <wpg:grpSpPr>
                                <a:xfrm>
                                  <a:off x="5271388" y="3705388"/>
                                  <a:ext cx="149225" cy="149225"/>
                                  <a:chOff x="0" y="0"/>
                                  <a:chExt cx="149225" cy="149225"/>
                                </a:xfrm>
                              </wpg:grpSpPr>
                              <wps:wsp>
                                <wps:cNvPr id="1185091222" name="Rectangle 1185091222"/>
                                <wps:cNvSpPr/>
                                <wps:spPr>
                                  <a:xfrm>
                                    <a:off x="0" y="0"/>
                                    <a:ext cx="149225" cy="149225"/>
                                  </a:xfrm>
                                  <a:prstGeom prst="rect">
                                    <a:avLst/>
                                  </a:prstGeom>
                                  <a:noFill/>
                                  <a:ln>
                                    <a:noFill/>
                                  </a:ln>
                                </wps:spPr>
                                <wps:txbx>
                                  <w:txbxContent>
                                    <w:p w14:paraId="2BA13C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01670664" name="Freeform: Shape 80167066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1AE9CDA" id="Group 1471525380" o:spid="_x0000_s1165" style="position:absolute;left:0;text-align:left;margin-left:14pt;margin-top:7pt;width:11.75pt;height:11.75pt;z-index:-2516244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FEzdQMAALM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">
                      <v:group id="Group 1283635811" o:spid="_x0000_s11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">
                        <v:rect id="Rectangle 1185091222" o:spid="_x0000_s11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" filled="f" stroked="f">
                          <v:textbox inset="2.53958mm,2.53958mm,2.53958mm,2.53958mm">
                            <w:txbxContent>
                              <w:p w14:paraId="2BA13C27" w14:textId="77777777" w:rsidR="00AE3E87" w:rsidRDefault="00AE3E87">
                                <w:pPr>
                                  <w:spacing w:after="0" w:line="240" w:lineRule="auto"/>
                                  <w:textDirection w:val="btLr"/>
                                </w:pPr>
                              </w:p>
                            </w:txbxContent>
                          </v:textbox>
                        </v:rect>
                        <v:shape id="Freeform: Shape 801670664" o:spid="_x0000_s11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color w:val="000000"/>
              </w:rPr>
              <w:t xml:space="preserve"> X</w:t>
            </w:r>
          </w:p>
        </w:tc>
        <w:tc>
          <w:tcPr>
            <w:tcW w:w="1806" w:type="dxa"/>
            <w:tcBorders>
              <w:top w:val="nil"/>
              <w:left w:val="nil"/>
            </w:tcBorders>
          </w:tcPr>
          <w:p w14:paraId="426D5525" w14:textId="77777777" w:rsidR="00AE3E87" w:rsidRDefault="00000000">
            <w:pPr>
              <w:widowControl w:val="0"/>
              <w:pBdr>
                <w:top w:val="nil"/>
                <w:left w:val="nil"/>
                <w:bottom w:val="nil"/>
                <w:right w:val="nil"/>
                <w:between w:val="nil"/>
              </w:pBdr>
              <w:spacing w:before="170" w:after="0" w:line="240" w:lineRule="auto"/>
              <w:ind w:left="269"/>
              <w:rPr>
                <w:color w:val="000000"/>
              </w:rPr>
            </w:pPr>
            <w:r>
              <w:rPr>
                <w:color w:val="000000"/>
              </w:rPr>
              <w:t>No</w:t>
            </w:r>
            <w:r>
              <w:rPr>
                <w:noProof/>
              </w:rPr>
              <mc:AlternateContent>
                <mc:Choice Requires="wpg">
                  <w:drawing>
                    <wp:anchor distT="0" distB="0" distL="0" distR="0" simplePos="0" relativeHeight="251693056" behindDoc="1" locked="0" layoutInCell="1" hidden="0" allowOverlap="1" wp14:anchorId="0CA82BCA" wp14:editId="2AA493AA">
                      <wp:simplePos x="0" y="0"/>
                      <wp:positionH relativeFrom="column">
                        <wp:posOffset>355600</wp:posOffset>
                      </wp:positionH>
                      <wp:positionV relativeFrom="paragraph">
                        <wp:posOffset>88900</wp:posOffset>
                      </wp:positionV>
                      <wp:extent cx="149225" cy="149225"/>
                      <wp:effectExtent l="0" t="0" r="0" b="0"/>
                      <wp:wrapNone/>
                      <wp:docPr id="1471525388" name="Group 147152538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37627740" name="Group 237627740"/>
                              <wpg:cNvGrpSpPr/>
                              <wpg:grpSpPr>
                                <a:xfrm>
                                  <a:off x="5271388" y="3705388"/>
                                  <a:ext cx="149225" cy="149225"/>
                                  <a:chOff x="0" y="0"/>
                                  <a:chExt cx="149225" cy="149225"/>
                                </a:xfrm>
                              </wpg:grpSpPr>
                              <wps:wsp>
                                <wps:cNvPr id="299353634" name="Rectangle 299353634"/>
                                <wps:cNvSpPr/>
                                <wps:spPr>
                                  <a:xfrm>
                                    <a:off x="0" y="0"/>
                                    <a:ext cx="149225" cy="149225"/>
                                  </a:xfrm>
                                  <a:prstGeom prst="rect">
                                    <a:avLst/>
                                  </a:prstGeom>
                                  <a:noFill/>
                                  <a:ln>
                                    <a:noFill/>
                                  </a:ln>
                                </wps:spPr>
                                <wps:txbx>
                                  <w:txbxContent>
                                    <w:p w14:paraId="45C069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4509203" name="Freeform: Shape 82450920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A82BCA" id="Group 1471525388" o:spid="_x0000_s1169" style="position:absolute;left:0;text-align:left;margin-left:28pt;margin-top:7pt;width:11.75pt;height:11.75pt;z-index:-2516234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">
                      <v:group id="Group 237627740" o:spid="_x0000_s11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">
                        <v:rect id="Rectangle 299353634" o:spid="_x0000_s11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" filled="f" stroked="f">
                          <v:textbox inset="2.53958mm,2.53958mm,2.53958mm,2.53958mm">
                            <w:txbxContent>
                              <w:p w14:paraId="45C0690E" w14:textId="77777777" w:rsidR="00AE3E87" w:rsidRDefault="00AE3E87">
                                <w:pPr>
                                  <w:spacing w:after="0" w:line="240" w:lineRule="auto"/>
                                  <w:textDirection w:val="btLr"/>
                                </w:pPr>
                              </w:p>
                            </w:txbxContent>
                          </v:textbox>
                        </v:rect>
                        <v:shape id="Freeform: Shape 824509203" o:spid="_x0000_s11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776842FB" w14:textId="71CB9237" w:rsidR="00AE3E87" w:rsidRDefault="00CA126D">
            <w:pPr>
              <w:widowControl w:val="0"/>
              <w:pBdr>
                <w:top w:val="nil"/>
                <w:left w:val="nil"/>
                <w:bottom w:val="nil"/>
                <w:right w:val="nil"/>
                <w:between w:val="nil"/>
              </w:pBdr>
              <w:spacing w:before="55" w:after="0" w:line="240" w:lineRule="auto"/>
              <w:ind w:left="86"/>
              <w:rPr>
                <w:color w:val="000000"/>
              </w:rPr>
            </w:pPr>
            <w:hyperlink w:anchor="p243" w:history="1">
              <w:r w:rsidRPr="00CA126D">
                <w:rPr>
                  <w:rStyle w:val="Hipervnculo"/>
                </w:rPr>
                <w:t>Sí</w:t>
              </w:r>
            </w:hyperlink>
            <w:r>
              <w:rPr>
                <w:noProof/>
              </w:rPr>
              <mc:AlternateContent>
                <mc:Choice Requires="wpg">
                  <w:drawing>
                    <wp:anchor distT="0" distB="0" distL="0" distR="0" simplePos="0" relativeHeight="251694080" behindDoc="1" locked="0" layoutInCell="1" hidden="0" allowOverlap="1" wp14:anchorId="06C1ABD7" wp14:editId="4EEA0ABB">
                      <wp:simplePos x="0" y="0"/>
                      <wp:positionH relativeFrom="column">
                        <wp:posOffset>177800</wp:posOffset>
                      </wp:positionH>
                      <wp:positionV relativeFrom="paragraph">
                        <wp:posOffset>12700</wp:posOffset>
                      </wp:positionV>
                      <wp:extent cx="149225" cy="149225"/>
                      <wp:effectExtent l="0" t="0" r="0" b="0"/>
                      <wp:wrapNone/>
                      <wp:docPr id="1471525389" name="Group 147152538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9579625" name="Group 79579625"/>
                              <wpg:cNvGrpSpPr/>
                              <wpg:grpSpPr>
                                <a:xfrm>
                                  <a:off x="5271388" y="3705388"/>
                                  <a:ext cx="149225" cy="149225"/>
                                  <a:chOff x="0" y="0"/>
                                  <a:chExt cx="149225" cy="149225"/>
                                </a:xfrm>
                              </wpg:grpSpPr>
                              <wps:wsp>
                                <wps:cNvPr id="2066755094" name="Rectangle 2066755094"/>
                                <wps:cNvSpPr/>
                                <wps:spPr>
                                  <a:xfrm>
                                    <a:off x="0" y="0"/>
                                    <a:ext cx="149225" cy="149225"/>
                                  </a:xfrm>
                                  <a:prstGeom prst="rect">
                                    <a:avLst/>
                                  </a:prstGeom>
                                  <a:noFill/>
                                  <a:ln>
                                    <a:noFill/>
                                  </a:ln>
                                </wps:spPr>
                                <wps:txbx>
                                  <w:txbxContent>
                                    <w:p w14:paraId="4F4CFA5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14778780" name="Freeform: Shape 191477878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C1ABD7" id="Group 1471525389" o:spid="_x0000_s1173" style="position:absolute;left:0;text-align:left;margin-left:14pt;margin-top:1pt;width:11.75pt;height:11.75pt;z-index:-2516224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">
                      <v:group id="Group 79579625" o:spid="_x0000_s11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">
                        <v:rect id="Rectangle 2066755094" o:spid="_x0000_s11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" filled="f" stroked="f">
                          <v:textbox inset="2.53958mm,2.53958mm,2.53958mm,2.53958mm">
                            <w:txbxContent>
                              <w:p w14:paraId="4F4CFA57" w14:textId="77777777" w:rsidR="00AE3E87" w:rsidRDefault="00AE3E87">
                                <w:pPr>
                                  <w:spacing w:after="0" w:line="240" w:lineRule="auto"/>
                                  <w:textDirection w:val="btLr"/>
                                </w:pPr>
                              </w:p>
                            </w:txbxContent>
                          </v:textbox>
                        </v:rect>
                        <v:shape id="Freeform: Shape 1914778780" o:spid="_x0000_s11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X</w:t>
            </w:r>
          </w:p>
        </w:tc>
        <w:tc>
          <w:tcPr>
            <w:tcW w:w="1818" w:type="dxa"/>
            <w:tcBorders>
              <w:top w:val="nil"/>
              <w:left w:val="nil"/>
            </w:tcBorders>
          </w:tcPr>
          <w:p w14:paraId="75DE8F84" w14:textId="77777777" w:rsidR="00AE3E87" w:rsidRDefault="00000000">
            <w:pPr>
              <w:widowControl w:val="0"/>
              <w:pBdr>
                <w:top w:val="nil"/>
                <w:left w:val="nil"/>
                <w:bottom w:val="nil"/>
                <w:right w:val="nil"/>
                <w:between w:val="nil"/>
              </w:pBdr>
              <w:spacing w:before="55" w:after="0" w:line="240" w:lineRule="auto"/>
              <w:ind w:left="292"/>
              <w:rPr>
                <w:color w:val="000000"/>
              </w:rPr>
            </w:pPr>
            <w:r>
              <w:rPr>
                <w:color w:val="000000"/>
              </w:rPr>
              <w:t>No</w:t>
            </w:r>
            <w:r>
              <w:rPr>
                <w:noProof/>
              </w:rPr>
              <mc:AlternateContent>
                <mc:Choice Requires="wpg">
                  <w:drawing>
                    <wp:anchor distT="0" distB="0" distL="0" distR="0" simplePos="0" relativeHeight="251695104" behindDoc="1" locked="0" layoutInCell="1" hidden="0" allowOverlap="1" wp14:anchorId="03AA878C" wp14:editId="401EB0A5">
                      <wp:simplePos x="0" y="0"/>
                      <wp:positionH relativeFrom="column">
                        <wp:posOffset>368300</wp:posOffset>
                      </wp:positionH>
                      <wp:positionV relativeFrom="paragraph">
                        <wp:posOffset>12700</wp:posOffset>
                      </wp:positionV>
                      <wp:extent cx="149225" cy="149225"/>
                      <wp:effectExtent l="0" t="0" r="0" b="0"/>
                      <wp:wrapNone/>
                      <wp:docPr id="1471525378" name="Group 147152537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12035872" name="Group 1512035872"/>
                              <wpg:cNvGrpSpPr/>
                              <wpg:grpSpPr>
                                <a:xfrm>
                                  <a:off x="5271388" y="3705388"/>
                                  <a:ext cx="149225" cy="149225"/>
                                  <a:chOff x="0" y="0"/>
                                  <a:chExt cx="149225" cy="149225"/>
                                </a:xfrm>
                              </wpg:grpSpPr>
                              <wps:wsp>
                                <wps:cNvPr id="1492833173" name="Rectangle 1492833173"/>
                                <wps:cNvSpPr/>
                                <wps:spPr>
                                  <a:xfrm>
                                    <a:off x="0" y="0"/>
                                    <a:ext cx="149225" cy="149225"/>
                                  </a:xfrm>
                                  <a:prstGeom prst="rect">
                                    <a:avLst/>
                                  </a:prstGeom>
                                  <a:noFill/>
                                  <a:ln>
                                    <a:noFill/>
                                  </a:ln>
                                </wps:spPr>
                                <wps:txbx>
                                  <w:txbxContent>
                                    <w:p w14:paraId="68DDB7B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66886068" name="Freeform: Shape 19668860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3AA878C" id="Group 1471525378" o:spid="_x0000_s1177" style="position:absolute;left:0;text-align:left;margin-left:29pt;margin-top:1pt;width:11.75pt;height:11.75pt;z-index:-2516213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">
                      <v:group id="Group 1512035872" o:spid="_x0000_s11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">
                        <v:rect id="Rectangle 1492833173" o:spid="_x0000_s11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" filled="f" stroked="f">
                          <v:textbox inset="2.53958mm,2.53958mm,2.53958mm,2.53958mm">
                            <w:txbxContent>
                              <w:p w14:paraId="68DDB7B0" w14:textId="77777777" w:rsidR="00AE3E87" w:rsidRDefault="00AE3E87">
                                <w:pPr>
                                  <w:spacing w:after="0" w:line="240" w:lineRule="auto"/>
                                  <w:textDirection w:val="btLr"/>
                                </w:pPr>
                              </w:p>
                            </w:txbxContent>
                          </v:textbox>
                        </v:rect>
                        <v:shape id="Freeform: Shape 1966886068" o:spid="_x0000_s11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7F35CFF6" w14:textId="77777777">
        <w:trPr>
          <w:trHeight w:val="1640"/>
        </w:trPr>
        <w:tc>
          <w:tcPr>
            <w:tcW w:w="2160" w:type="dxa"/>
          </w:tcPr>
          <w:p w14:paraId="5E5ED1E6" w14:textId="77777777" w:rsidR="00AE3E87" w:rsidRDefault="00AE3E87">
            <w:pPr>
              <w:widowControl w:val="0"/>
              <w:pBdr>
                <w:top w:val="nil"/>
                <w:left w:val="nil"/>
                <w:bottom w:val="nil"/>
                <w:right w:val="nil"/>
                <w:between w:val="nil"/>
              </w:pBdr>
              <w:spacing w:after="0" w:line="240" w:lineRule="auto"/>
              <w:rPr>
                <w:color w:val="000000"/>
              </w:rPr>
            </w:pPr>
          </w:p>
          <w:p w14:paraId="76A756F8" w14:textId="77777777" w:rsidR="00AE3E87" w:rsidRDefault="00AE3E87">
            <w:pPr>
              <w:widowControl w:val="0"/>
              <w:pBdr>
                <w:top w:val="nil"/>
                <w:left w:val="nil"/>
                <w:bottom w:val="nil"/>
                <w:right w:val="nil"/>
                <w:between w:val="nil"/>
              </w:pBdr>
              <w:spacing w:after="0" w:line="240" w:lineRule="auto"/>
              <w:rPr>
                <w:color w:val="000000"/>
              </w:rPr>
            </w:pPr>
          </w:p>
          <w:p w14:paraId="0CC04FF3" w14:textId="77777777" w:rsidR="00AE3E87" w:rsidRDefault="00AE3E87">
            <w:pPr>
              <w:widowControl w:val="0"/>
              <w:pBdr>
                <w:top w:val="nil"/>
                <w:left w:val="nil"/>
                <w:bottom w:val="nil"/>
                <w:right w:val="nil"/>
                <w:between w:val="nil"/>
              </w:pBdr>
              <w:spacing w:before="6" w:after="0" w:line="240" w:lineRule="auto"/>
              <w:rPr>
                <w:color w:val="000000"/>
              </w:rPr>
            </w:pPr>
          </w:p>
          <w:p w14:paraId="48C7C776"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Estudios prospectivos</w:t>
            </w:r>
          </w:p>
        </w:tc>
        <w:tc>
          <w:tcPr>
            <w:tcW w:w="2256" w:type="dxa"/>
            <w:gridSpan w:val="2"/>
          </w:tcPr>
          <w:p w14:paraId="333BDDD3" w14:textId="77777777" w:rsidR="00AE3E87" w:rsidRDefault="00000000">
            <w:pPr>
              <w:widowControl w:val="0"/>
              <w:pBdr>
                <w:top w:val="nil"/>
                <w:left w:val="nil"/>
                <w:bottom w:val="nil"/>
                <w:right w:val="nil"/>
                <w:between w:val="nil"/>
              </w:pBdr>
              <w:spacing w:before="168" w:after="0" w:line="235" w:lineRule="auto"/>
              <w:ind w:left="84" w:right="74"/>
              <w:rPr>
                <w:color w:val="000000"/>
              </w:rPr>
            </w:pPr>
            <w:r>
              <w:rPr>
                <w:color w:val="000000"/>
              </w:rPr>
              <w:t>¿El perfil anticipa el futuro de la profesión?</w:t>
            </w:r>
          </w:p>
          <w:p w14:paraId="1AB9A6F8" w14:textId="77777777" w:rsidR="00AE3E87" w:rsidRDefault="00AE3E87">
            <w:pPr>
              <w:widowControl w:val="0"/>
              <w:pBdr>
                <w:top w:val="nil"/>
                <w:left w:val="nil"/>
                <w:bottom w:val="nil"/>
                <w:right w:val="nil"/>
                <w:between w:val="nil"/>
              </w:pBdr>
              <w:spacing w:after="0" w:line="240" w:lineRule="auto"/>
              <w:rPr>
                <w:color w:val="000000"/>
              </w:rPr>
            </w:pPr>
          </w:p>
          <w:p w14:paraId="5F473E3A" w14:textId="77777777" w:rsidR="00AE3E87" w:rsidRDefault="00AE3E87">
            <w:pPr>
              <w:widowControl w:val="0"/>
              <w:pBdr>
                <w:top w:val="nil"/>
                <w:left w:val="nil"/>
                <w:bottom w:val="nil"/>
                <w:right w:val="nil"/>
                <w:between w:val="nil"/>
              </w:pBdr>
              <w:spacing w:before="158" w:after="0" w:line="240" w:lineRule="auto"/>
              <w:rPr>
                <w:color w:val="000000"/>
              </w:rPr>
            </w:pPr>
          </w:p>
          <w:p w14:paraId="4B2B1182" w14:textId="409D33B1" w:rsidR="00AE3E87" w:rsidRDefault="004742DB">
            <w:pPr>
              <w:widowControl w:val="0"/>
              <w:pBdr>
                <w:top w:val="nil"/>
                <w:left w:val="nil"/>
                <w:bottom w:val="nil"/>
                <w:right w:val="nil"/>
                <w:between w:val="nil"/>
              </w:pBdr>
              <w:tabs>
                <w:tab w:val="left" w:pos="764"/>
              </w:tabs>
              <w:spacing w:after="0" w:line="240" w:lineRule="auto"/>
              <w:ind w:left="84"/>
              <w:rPr>
                <w:color w:val="000000"/>
              </w:rPr>
            </w:pPr>
            <w:hyperlink w:anchor="p441" w:history="1">
              <w:r w:rsidRPr="004742DB">
                <w:rPr>
                  <w:rStyle w:val="Hipervnculo"/>
                </w:rPr>
                <w:t>Sí</w:t>
              </w:r>
            </w:hyperlink>
            <w:r w:rsidR="00932C03">
              <w:rPr>
                <w:color w:val="000000"/>
              </w:rPr>
              <w:t xml:space="preserve"> X</w:t>
            </w:r>
            <w:r>
              <w:rPr>
                <w:color w:val="000000"/>
              </w:rPr>
              <w:tab/>
              <w:t>No</w:t>
            </w:r>
            <w:r>
              <w:rPr>
                <w:noProof/>
              </w:rPr>
              <mc:AlternateContent>
                <mc:Choice Requires="wpg">
                  <w:drawing>
                    <wp:anchor distT="0" distB="0" distL="0" distR="0" simplePos="0" relativeHeight="251696128" behindDoc="1" locked="0" layoutInCell="1" hidden="0" allowOverlap="1" wp14:anchorId="746B78EA" wp14:editId="5A0A9414">
                      <wp:simplePos x="0" y="0"/>
                      <wp:positionH relativeFrom="column">
                        <wp:posOffset>190500</wp:posOffset>
                      </wp:positionH>
                      <wp:positionV relativeFrom="paragraph">
                        <wp:posOffset>-12699</wp:posOffset>
                      </wp:positionV>
                      <wp:extent cx="149225" cy="149225"/>
                      <wp:effectExtent l="0" t="0" r="0" b="0"/>
                      <wp:wrapNone/>
                      <wp:docPr id="1471525377" name="Group 147152537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70493711" name="Group 1470493711"/>
                              <wpg:cNvGrpSpPr/>
                              <wpg:grpSpPr>
                                <a:xfrm>
                                  <a:off x="5271388" y="3705388"/>
                                  <a:ext cx="149225" cy="149225"/>
                                  <a:chOff x="0" y="0"/>
                                  <a:chExt cx="149225" cy="149225"/>
                                </a:xfrm>
                              </wpg:grpSpPr>
                              <wps:wsp>
                                <wps:cNvPr id="430356582" name="Rectangle 430356582"/>
                                <wps:cNvSpPr/>
                                <wps:spPr>
                                  <a:xfrm>
                                    <a:off x="0" y="0"/>
                                    <a:ext cx="149225" cy="149225"/>
                                  </a:xfrm>
                                  <a:prstGeom prst="rect">
                                    <a:avLst/>
                                  </a:prstGeom>
                                  <a:noFill/>
                                  <a:ln>
                                    <a:noFill/>
                                  </a:ln>
                                </wps:spPr>
                                <wps:txbx>
                                  <w:txbxContent>
                                    <w:p w14:paraId="5B4F199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06381047" name="Freeform: Shape 90638104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46B78EA" id="Group 1471525377" o:spid="_x0000_s1181" style="position:absolute;left:0;text-align:left;margin-left:15pt;margin-top:-1pt;width:11.75pt;height:11.75pt;z-index:-2516203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kXDdQMAALE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">
                      <v:group id="Group 1470493711" o:spid="_x0000_s11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">
                        <v:rect id="Rectangle 430356582" o:spid="_x0000_s11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" filled="f" stroked="f">
                          <v:textbox inset="2.53958mm,2.53958mm,2.53958mm,2.53958mm">
                            <w:txbxContent>
                              <w:p w14:paraId="5B4F199C" w14:textId="77777777" w:rsidR="00AE3E87" w:rsidRDefault="00AE3E87">
                                <w:pPr>
                                  <w:spacing w:after="0" w:line="240" w:lineRule="auto"/>
                                  <w:textDirection w:val="btLr"/>
                                </w:pPr>
                              </w:p>
                            </w:txbxContent>
                          </v:textbox>
                        </v:rect>
                        <v:shape id="Freeform: Shape 906381047" o:spid="_x0000_s11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7152" behindDoc="1" locked="0" layoutInCell="1" hidden="0" allowOverlap="1" wp14:anchorId="62DFB2D5" wp14:editId="3ADC80FA">
                      <wp:simplePos x="0" y="0"/>
                      <wp:positionH relativeFrom="column">
                        <wp:posOffset>685800</wp:posOffset>
                      </wp:positionH>
                      <wp:positionV relativeFrom="paragraph">
                        <wp:posOffset>-12699</wp:posOffset>
                      </wp:positionV>
                      <wp:extent cx="149225" cy="149225"/>
                      <wp:effectExtent l="0" t="0" r="0" b="0"/>
                      <wp:wrapNone/>
                      <wp:docPr id="1471525370" name="Group 147152537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28977933" name="Group 1428977933"/>
                              <wpg:cNvGrpSpPr/>
                              <wpg:grpSpPr>
                                <a:xfrm>
                                  <a:off x="5271388" y="3705388"/>
                                  <a:ext cx="149225" cy="149225"/>
                                  <a:chOff x="0" y="0"/>
                                  <a:chExt cx="149225" cy="149225"/>
                                </a:xfrm>
                              </wpg:grpSpPr>
                              <wps:wsp>
                                <wps:cNvPr id="920096763" name="Rectangle 920096763"/>
                                <wps:cNvSpPr/>
                                <wps:spPr>
                                  <a:xfrm>
                                    <a:off x="0" y="0"/>
                                    <a:ext cx="149225" cy="149225"/>
                                  </a:xfrm>
                                  <a:prstGeom prst="rect">
                                    <a:avLst/>
                                  </a:prstGeom>
                                  <a:noFill/>
                                  <a:ln>
                                    <a:noFill/>
                                  </a:ln>
                                </wps:spPr>
                                <wps:txbx>
                                  <w:txbxContent>
                                    <w:p w14:paraId="15D401F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17089072" name="Freeform: Shape 181708907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2DFB2D5" id="Group 1471525370" o:spid="_x0000_s1185" style="position:absolute;left:0;text-align:left;margin-left:54pt;margin-top:-1pt;width:11.75pt;height:11.75pt;z-index:-2516193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">
                      <v:group id="Group 1428977933" o:spid="_x0000_s11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">
                        <v:rect id="Rectangle 920096763" o:spid="_x0000_s11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" filled="f" stroked="f">
                          <v:textbox inset="2.53958mm,2.53958mm,2.53958mm,2.53958mm">
                            <w:txbxContent>
                              <w:p w14:paraId="15D401FF" w14:textId="77777777" w:rsidR="00AE3E87" w:rsidRDefault="00AE3E87">
                                <w:pPr>
                                  <w:spacing w:after="0" w:line="240" w:lineRule="auto"/>
                                  <w:textDirection w:val="btLr"/>
                                </w:pPr>
                              </w:p>
                            </w:txbxContent>
                          </v:textbox>
                        </v:rect>
                        <v:shape id="Freeform: Shape 1817089072" o:spid="_x0000_s11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4E4B8B48" w14:textId="77777777" w:rsidR="00AE3E87" w:rsidRDefault="00000000">
            <w:pPr>
              <w:widowControl w:val="0"/>
              <w:pBdr>
                <w:top w:val="nil"/>
                <w:left w:val="nil"/>
                <w:bottom w:val="nil"/>
                <w:right w:val="nil"/>
                <w:between w:val="nil"/>
              </w:pBdr>
              <w:spacing w:before="138" w:after="0" w:line="235" w:lineRule="auto"/>
              <w:ind w:left="85" w:right="152"/>
              <w:rPr>
                <w:color w:val="000000"/>
              </w:rPr>
            </w:pPr>
            <w:r>
              <w:rPr>
                <w:color w:val="000000"/>
              </w:rPr>
              <w:t>¿Las competencias responden a escenarios futuros proyectados por el sector?</w:t>
            </w:r>
          </w:p>
          <w:p w14:paraId="432B27F1" w14:textId="40A6372B" w:rsidR="00AE3E87" w:rsidRDefault="004742DB">
            <w:pPr>
              <w:widowControl w:val="0"/>
              <w:pBdr>
                <w:top w:val="nil"/>
                <w:left w:val="nil"/>
                <w:bottom w:val="nil"/>
                <w:right w:val="nil"/>
                <w:between w:val="nil"/>
              </w:pBdr>
              <w:tabs>
                <w:tab w:val="left" w:pos="765"/>
              </w:tabs>
              <w:spacing w:before="228" w:after="0" w:line="240" w:lineRule="auto"/>
              <w:ind w:left="85"/>
              <w:rPr>
                <w:color w:val="000000"/>
              </w:rPr>
            </w:pPr>
            <w:hyperlink w:anchor="p442" w:history="1">
              <w:r w:rsidRPr="004742DB">
                <w:rPr>
                  <w:rStyle w:val="Hipervnculo"/>
                </w:rPr>
                <w:t>Sí</w:t>
              </w:r>
            </w:hyperlink>
            <w:r w:rsidR="00932C03">
              <w:rPr>
                <w:color w:val="000000"/>
              </w:rPr>
              <w:t xml:space="preserve"> X</w:t>
            </w:r>
            <w:r>
              <w:rPr>
                <w:color w:val="000000"/>
              </w:rPr>
              <w:tab/>
              <w:t>No</w:t>
            </w:r>
            <w:r>
              <w:rPr>
                <w:noProof/>
              </w:rPr>
              <mc:AlternateContent>
                <mc:Choice Requires="wpg">
                  <w:drawing>
                    <wp:anchor distT="0" distB="0" distL="0" distR="0" simplePos="0" relativeHeight="251698176" behindDoc="1" locked="0" layoutInCell="1" hidden="0" allowOverlap="1" wp14:anchorId="384CCA5E" wp14:editId="74FC3FED">
                      <wp:simplePos x="0" y="0"/>
                      <wp:positionH relativeFrom="column">
                        <wp:posOffset>177800</wp:posOffset>
                      </wp:positionH>
                      <wp:positionV relativeFrom="paragraph">
                        <wp:posOffset>127000</wp:posOffset>
                      </wp:positionV>
                      <wp:extent cx="149225" cy="149225"/>
                      <wp:effectExtent l="0" t="0" r="0" b="0"/>
                      <wp:wrapNone/>
                      <wp:docPr id="1471525384" name="Group 147152538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379928" name="Group 78379928"/>
                              <wpg:cNvGrpSpPr/>
                              <wpg:grpSpPr>
                                <a:xfrm>
                                  <a:off x="5271388" y="3705388"/>
                                  <a:ext cx="149225" cy="149225"/>
                                  <a:chOff x="0" y="0"/>
                                  <a:chExt cx="149225" cy="149225"/>
                                </a:xfrm>
                              </wpg:grpSpPr>
                              <wps:wsp>
                                <wps:cNvPr id="816991116" name="Rectangle 816991116"/>
                                <wps:cNvSpPr/>
                                <wps:spPr>
                                  <a:xfrm>
                                    <a:off x="0" y="0"/>
                                    <a:ext cx="149225" cy="149225"/>
                                  </a:xfrm>
                                  <a:prstGeom prst="rect">
                                    <a:avLst/>
                                  </a:prstGeom>
                                  <a:noFill/>
                                  <a:ln>
                                    <a:noFill/>
                                  </a:ln>
                                </wps:spPr>
                                <wps:txbx>
                                  <w:txbxContent>
                                    <w:p w14:paraId="750A77D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73897376" name="Freeform: Shape 87389737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84CCA5E" id="Group 1471525384" o:spid="_x0000_s1189" style="position:absolute;left:0;text-align:left;margin-left:14pt;margin-top:10pt;width:11.75pt;height:11.75pt;z-index:-2516183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">
                      <v:group id="Group 78379928" o:spid="_x0000_s11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">
                        <v:rect id="Rectangle 816991116" o:spid="_x0000_s11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" filled="f" stroked="f">
                          <v:textbox inset="2.53958mm,2.53958mm,2.53958mm,2.53958mm">
                            <w:txbxContent>
                              <w:p w14:paraId="750A77D9" w14:textId="77777777" w:rsidR="00AE3E87" w:rsidRDefault="00AE3E87">
                                <w:pPr>
                                  <w:spacing w:after="0" w:line="240" w:lineRule="auto"/>
                                  <w:textDirection w:val="btLr"/>
                                </w:pPr>
                              </w:p>
                            </w:txbxContent>
                          </v:textbox>
                        </v:rect>
                        <v:shape id="Freeform: Shape 873897376" o:spid="_x0000_s11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9200" behindDoc="1" locked="0" layoutInCell="1" hidden="0" allowOverlap="1" wp14:anchorId="0C2D67C1" wp14:editId="44F205F2">
                      <wp:simplePos x="0" y="0"/>
                      <wp:positionH relativeFrom="column">
                        <wp:posOffset>673100</wp:posOffset>
                      </wp:positionH>
                      <wp:positionV relativeFrom="paragraph">
                        <wp:posOffset>127000</wp:posOffset>
                      </wp:positionV>
                      <wp:extent cx="149225" cy="149225"/>
                      <wp:effectExtent l="0" t="0" r="0" b="0"/>
                      <wp:wrapNone/>
                      <wp:docPr id="1471525383" name="Group 147152538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34013970" name="Group 1734013970"/>
                              <wpg:cNvGrpSpPr/>
                              <wpg:grpSpPr>
                                <a:xfrm>
                                  <a:off x="5271388" y="3705388"/>
                                  <a:ext cx="149225" cy="149225"/>
                                  <a:chOff x="0" y="0"/>
                                  <a:chExt cx="149225" cy="149225"/>
                                </a:xfrm>
                              </wpg:grpSpPr>
                              <wps:wsp>
                                <wps:cNvPr id="1770302738" name="Rectangle 1770302738"/>
                                <wps:cNvSpPr/>
                                <wps:spPr>
                                  <a:xfrm>
                                    <a:off x="0" y="0"/>
                                    <a:ext cx="149225" cy="149225"/>
                                  </a:xfrm>
                                  <a:prstGeom prst="rect">
                                    <a:avLst/>
                                  </a:prstGeom>
                                  <a:noFill/>
                                  <a:ln>
                                    <a:noFill/>
                                  </a:ln>
                                </wps:spPr>
                                <wps:txbx>
                                  <w:txbxContent>
                                    <w:p w14:paraId="222070B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7900506" name="Freeform: Shape 7790050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2D67C1" id="Group 1471525383" o:spid="_x0000_s1193" style="position:absolute;left:0;text-align:left;margin-left:53pt;margin-top:10pt;width:11.75pt;height:11.75pt;z-index:-2516172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">
                      <v:group id="Group 1734013970" o:spid="_x0000_s11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">
                        <v:rect id="Rectangle 1770302738" o:spid="_x0000_s11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" filled="f" stroked="f">
                          <v:textbox inset="2.53958mm,2.53958mm,2.53958mm,2.53958mm">
                            <w:txbxContent>
                              <w:p w14:paraId="222070BC" w14:textId="77777777" w:rsidR="00AE3E87" w:rsidRDefault="00AE3E87">
                                <w:pPr>
                                  <w:spacing w:after="0" w:line="240" w:lineRule="auto"/>
                                  <w:textDirection w:val="btLr"/>
                                </w:pPr>
                              </w:p>
                            </w:txbxContent>
                          </v:textbox>
                        </v:rect>
                        <v:shape id="Freeform: Shape 77900506" o:spid="_x0000_s11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9A819C5" w14:textId="77777777" w:rsidR="00AE3E87" w:rsidRDefault="00000000">
            <w:pPr>
              <w:widowControl w:val="0"/>
              <w:pBdr>
                <w:top w:val="nil"/>
                <w:left w:val="nil"/>
                <w:bottom w:val="nil"/>
                <w:right w:val="nil"/>
                <w:between w:val="nil"/>
              </w:pBdr>
              <w:spacing w:before="138" w:after="0" w:line="235" w:lineRule="auto"/>
              <w:ind w:left="86" w:right="71"/>
              <w:rPr>
                <w:color w:val="000000"/>
              </w:rPr>
            </w:pPr>
            <w:r>
              <w:rPr>
                <w:color w:val="000000"/>
              </w:rPr>
              <w:t>¿Se identifican nuevos espacios o funciones donde el profesional tendrá demanda?</w:t>
            </w:r>
          </w:p>
          <w:p w14:paraId="70F196DF" w14:textId="5ACD805A" w:rsidR="00AE3E87" w:rsidRDefault="004742DB">
            <w:pPr>
              <w:widowControl w:val="0"/>
              <w:pBdr>
                <w:top w:val="nil"/>
                <w:left w:val="nil"/>
                <w:bottom w:val="nil"/>
                <w:right w:val="nil"/>
                <w:between w:val="nil"/>
              </w:pBdr>
              <w:tabs>
                <w:tab w:val="left" w:pos="766"/>
              </w:tabs>
              <w:spacing w:before="228" w:after="0" w:line="240" w:lineRule="auto"/>
              <w:ind w:left="86"/>
              <w:rPr>
                <w:color w:val="000000"/>
              </w:rPr>
            </w:pPr>
            <w:hyperlink w:anchor="p343" w:history="1">
              <w:r w:rsidRPr="004742DB">
                <w:rPr>
                  <w:rStyle w:val="Hipervnculo"/>
                </w:rPr>
                <w:t>Sí</w:t>
              </w:r>
            </w:hyperlink>
            <w:r w:rsidR="00932C03">
              <w:rPr>
                <w:color w:val="000000"/>
              </w:rPr>
              <w:t xml:space="preserve"> X</w:t>
            </w:r>
            <w:r>
              <w:rPr>
                <w:color w:val="000000"/>
              </w:rPr>
              <w:tab/>
              <w:t>No</w:t>
            </w:r>
            <w:r>
              <w:rPr>
                <w:noProof/>
              </w:rPr>
              <mc:AlternateContent>
                <mc:Choice Requires="wpg">
                  <w:drawing>
                    <wp:anchor distT="0" distB="0" distL="0" distR="0" simplePos="0" relativeHeight="251700224" behindDoc="1" locked="0" layoutInCell="1" hidden="0" allowOverlap="1" wp14:anchorId="13DADC8C" wp14:editId="4E4BB336">
                      <wp:simplePos x="0" y="0"/>
                      <wp:positionH relativeFrom="column">
                        <wp:posOffset>177800</wp:posOffset>
                      </wp:positionH>
                      <wp:positionV relativeFrom="paragraph">
                        <wp:posOffset>127000</wp:posOffset>
                      </wp:positionV>
                      <wp:extent cx="149225" cy="149225"/>
                      <wp:effectExtent l="0" t="0" r="0" b="0"/>
                      <wp:wrapNone/>
                      <wp:docPr id="1471525358" name="Group 147152535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42026771" name="Group 942026771"/>
                              <wpg:cNvGrpSpPr/>
                              <wpg:grpSpPr>
                                <a:xfrm>
                                  <a:off x="5271388" y="3705388"/>
                                  <a:ext cx="149225" cy="149225"/>
                                  <a:chOff x="0" y="0"/>
                                  <a:chExt cx="149225" cy="149225"/>
                                </a:xfrm>
                              </wpg:grpSpPr>
                              <wps:wsp>
                                <wps:cNvPr id="896724202" name="Rectangle 896724202"/>
                                <wps:cNvSpPr/>
                                <wps:spPr>
                                  <a:xfrm>
                                    <a:off x="0" y="0"/>
                                    <a:ext cx="149225" cy="149225"/>
                                  </a:xfrm>
                                  <a:prstGeom prst="rect">
                                    <a:avLst/>
                                  </a:prstGeom>
                                  <a:noFill/>
                                  <a:ln>
                                    <a:noFill/>
                                  </a:ln>
                                </wps:spPr>
                                <wps:txbx>
                                  <w:txbxContent>
                                    <w:p w14:paraId="5CAF1DC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66824229" name="Freeform: Shape 186682422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3DADC8C" id="Group 1471525358" o:spid="_x0000_s1197" style="position:absolute;left:0;text-align:left;margin-left:14pt;margin-top:10pt;width:11.75pt;height:11.75pt;z-index:-2516162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0dedAMAALE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">
                      <v:group id="Group 942026771" o:spid="_x0000_s11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">
                        <v:rect id="Rectangle 896724202" o:spid="_x0000_s11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" filled="f" stroked="f">
                          <v:textbox inset="2.53958mm,2.53958mm,2.53958mm,2.53958mm">
                            <w:txbxContent>
                              <w:p w14:paraId="5CAF1DC6" w14:textId="77777777" w:rsidR="00AE3E87" w:rsidRDefault="00AE3E87">
                                <w:pPr>
                                  <w:spacing w:after="0" w:line="240" w:lineRule="auto"/>
                                  <w:textDirection w:val="btLr"/>
                                </w:pPr>
                              </w:p>
                            </w:txbxContent>
                          </v:textbox>
                        </v:rect>
                        <v:shape id="Freeform: Shape 1866824229" o:spid="_x0000_s12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701248" behindDoc="1" locked="0" layoutInCell="1" hidden="0" allowOverlap="1" wp14:anchorId="4926FBFA" wp14:editId="779D8C18">
                      <wp:simplePos x="0" y="0"/>
                      <wp:positionH relativeFrom="column">
                        <wp:posOffset>673100</wp:posOffset>
                      </wp:positionH>
                      <wp:positionV relativeFrom="paragraph">
                        <wp:posOffset>127000</wp:posOffset>
                      </wp:positionV>
                      <wp:extent cx="149225" cy="149225"/>
                      <wp:effectExtent l="0" t="0" r="0" b="0"/>
                      <wp:wrapNone/>
                      <wp:docPr id="1471525372" name="Group 147152537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48007037" name="Group 648007037"/>
                              <wpg:cNvGrpSpPr/>
                              <wpg:grpSpPr>
                                <a:xfrm>
                                  <a:off x="5271388" y="3705388"/>
                                  <a:ext cx="149225" cy="149225"/>
                                  <a:chOff x="0" y="0"/>
                                  <a:chExt cx="149225" cy="149225"/>
                                </a:xfrm>
                              </wpg:grpSpPr>
                              <wps:wsp>
                                <wps:cNvPr id="256432530" name="Rectangle 256432530"/>
                                <wps:cNvSpPr/>
                                <wps:spPr>
                                  <a:xfrm>
                                    <a:off x="0" y="0"/>
                                    <a:ext cx="149225" cy="149225"/>
                                  </a:xfrm>
                                  <a:prstGeom prst="rect">
                                    <a:avLst/>
                                  </a:prstGeom>
                                  <a:noFill/>
                                  <a:ln>
                                    <a:noFill/>
                                  </a:ln>
                                </wps:spPr>
                                <wps:txbx>
                                  <w:txbxContent>
                                    <w:p w14:paraId="7EB0DA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23564424" name="Freeform: Shape 22356442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926FBFA" id="Group 1471525372" o:spid="_x0000_s1201" style="position:absolute;left:0;text-align:left;margin-left:53pt;margin-top:10pt;width:11.75pt;height:11.75pt;z-index:-2516152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">
                      <v:group id="Group 648007037" o:spid="_x0000_s12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">
                        <v:rect id="Rectangle 256432530" o:spid="_x0000_s12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" filled="f" stroked="f">
                          <v:textbox inset="2.53958mm,2.53958mm,2.53958mm,2.53958mm">
                            <w:txbxContent>
                              <w:p w14:paraId="7EB0DA27" w14:textId="77777777" w:rsidR="00AE3E87" w:rsidRDefault="00AE3E87">
                                <w:pPr>
                                  <w:spacing w:after="0" w:line="240" w:lineRule="auto"/>
                                  <w:textDirection w:val="btLr"/>
                                </w:pPr>
                              </w:p>
                            </w:txbxContent>
                          </v:textbox>
                        </v:rect>
                        <v:shape id="Freeform: Shape 223564424" o:spid="_x0000_s12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bl>
    <w:p w14:paraId="4E780062" w14:textId="77777777" w:rsidR="00AE3E87" w:rsidRDefault="00AE3E87">
      <w:pPr>
        <w:jc w:val="both"/>
        <w:rPr>
          <w:i/>
        </w:rPr>
      </w:pPr>
    </w:p>
    <w:sdt>
      <w:sdtPr>
        <w:rPr>
          <w:rFonts w:ascii="Times New Roman" w:eastAsia="Times New Roman" w:hAnsi="Times New Roman" w:cs="Times New Roman"/>
          <w:b w:val="0"/>
          <w:bCs w:val="0"/>
          <w:color w:val="auto"/>
          <w:sz w:val="20"/>
          <w:szCs w:val="20"/>
          <w:lang w:val="es-ES"/>
        </w:rPr>
        <w:id w:val="-373853174"/>
        <w:docPartObj>
          <w:docPartGallery w:val="Bibliographies"/>
          <w:docPartUnique/>
        </w:docPartObj>
      </w:sdtPr>
      <w:sdtEndPr>
        <w:rPr>
          <w:lang w:val="es-EC"/>
        </w:rPr>
      </w:sdtEndPr>
      <w:sdtContent>
        <w:p w14:paraId="519A5891" w14:textId="44F1371C" w:rsidR="008403D5" w:rsidRPr="00CA126D" w:rsidRDefault="008403D5">
          <w:pPr>
            <w:pStyle w:val="Ttulo1"/>
            <w:rPr>
              <w:rFonts w:ascii="Times New Roman" w:eastAsia="Times New Roman" w:hAnsi="Times New Roman" w:cs="Times New Roman"/>
              <w:bCs w:val="0"/>
              <w:color w:val="auto"/>
              <w:sz w:val="26"/>
              <w:szCs w:val="26"/>
              <w:lang w:val="en-US"/>
            </w:rPr>
          </w:pPr>
          <w:proofErr w:type="spellStart"/>
          <w:r w:rsidRPr="00CA126D">
            <w:rPr>
              <w:rFonts w:ascii="Times New Roman" w:eastAsia="Times New Roman" w:hAnsi="Times New Roman" w:cs="Times New Roman"/>
              <w:bCs w:val="0"/>
              <w:color w:val="auto"/>
              <w:sz w:val="26"/>
              <w:szCs w:val="26"/>
              <w:lang w:val="en-US"/>
            </w:rPr>
            <w:t>Referencias</w:t>
          </w:r>
          <w:proofErr w:type="spellEnd"/>
        </w:p>
        <w:sdt>
          <w:sdtPr>
            <w:id w:val="-573587230"/>
            <w:bibliography/>
          </w:sdtPr>
          <w:sdtContent>
            <w:p w14:paraId="041911D0" w14:textId="77777777" w:rsidR="00595835" w:rsidRDefault="008403D5" w:rsidP="00595835">
              <w:pPr>
                <w:pStyle w:val="Bibliografa"/>
                <w:ind w:left="720" w:hanging="720"/>
                <w:rPr>
                  <w:noProof/>
                  <w:sz w:val="24"/>
                  <w:szCs w:val="24"/>
                  <w:lang w:val="en-US"/>
                </w:rPr>
              </w:pPr>
              <w:r>
                <w:fldChar w:fldCharType="begin"/>
              </w:r>
              <w:r w:rsidRPr="008C041E">
                <w:rPr>
                  <w:lang w:val="en-US"/>
                </w:rPr>
                <w:instrText>BIBLIOGRAPHY</w:instrText>
              </w:r>
              <w:r>
                <w:fldChar w:fldCharType="separate"/>
              </w:r>
              <w:r w:rsidR="00595835">
                <w:rPr>
                  <w:noProof/>
                  <w:lang w:val="en-US"/>
                </w:rPr>
                <w:t xml:space="preserve">ABET. (2025). </w:t>
              </w:r>
              <w:r w:rsidR="00595835">
                <w:rPr>
                  <w:i/>
                  <w:iCs/>
                  <w:noProof/>
                  <w:lang w:val="en-US"/>
                </w:rPr>
                <w:t>Criteria for Accrediting Computing Programs, 2025 – 2026</w:t>
              </w:r>
              <w:r w:rsidR="00595835">
                <w:rPr>
                  <w:noProof/>
                  <w:lang w:val="en-US"/>
                </w:rPr>
                <w:t>. Retrieved from Criteria For Accrediting computing Programs: https://www.abet.org/accreditation/accreditation-criteria/criteria-for-accrediting-computing-programs-2025-2026/</w:t>
              </w:r>
            </w:p>
            <w:p w14:paraId="50CD1E3F" w14:textId="77777777" w:rsidR="00595835" w:rsidRDefault="00595835" w:rsidP="00595835">
              <w:pPr>
                <w:pStyle w:val="Bibliografa"/>
                <w:ind w:left="720" w:hanging="720"/>
                <w:rPr>
                  <w:noProof/>
                  <w:lang w:val="en-US"/>
                </w:rPr>
              </w:pPr>
              <w:r>
                <w:rPr>
                  <w:noProof/>
                  <w:lang w:val="en-US"/>
                </w:rPr>
                <w:t xml:space="preserve">ACM, D. S. (2021). </w:t>
              </w:r>
              <w:r>
                <w:rPr>
                  <w:i/>
                  <w:iCs/>
                  <w:noProof/>
                  <w:lang w:val="en-US"/>
                </w:rPr>
                <w:t>Computing competencies for undergraduate data science curricula.</w:t>
              </w:r>
              <w:r>
                <w:rPr>
                  <w:noProof/>
                  <w:lang w:val="en-US"/>
                </w:rPr>
                <w:t xml:space="preserve"> New York, NY, USA: Association for Computing Machinery - ACM.</w:t>
              </w:r>
            </w:p>
            <w:p w14:paraId="680E2DE0" w14:textId="77777777" w:rsidR="00595835" w:rsidRDefault="00595835" w:rsidP="00595835">
              <w:pPr>
                <w:pStyle w:val="Bibliografa"/>
                <w:ind w:left="720" w:hanging="720"/>
                <w:rPr>
                  <w:noProof/>
                  <w:lang w:val="en-US"/>
                </w:rPr>
              </w:pPr>
              <w:r>
                <w:rPr>
                  <w:noProof/>
                  <w:lang w:val="en-US"/>
                </w:rPr>
                <w:t xml:space="preserve">AI Index, S. C. (2025). </w:t>
              </w:r>
              <w:r>
                <w:rPr>
                  <w:i/>
                  <w:iCs/>
                  <w:noProof/>
                  <w:lang w:val="en-US"/>
                </w:rPr>
                <w:t>The AI Index 2025, Institute for Human-Centered AI.</w:t>
              </w:r>
              <w:r>
                <w:rPr>
                  <w:noProof/>
                  <w:lang w:val="en-US"/>
                </w:rPr>
                <w:t xml:space="preserve"> Stanford CA: Stanford University.</w:t>
              </w:r>
            </w:p>
            <w:p w14:paraId="0302E629" w14:textId="77777777" w:rsidR="00595835" w:rsidRDefault="00595835" w:rsidP="00595835">
              <w:pPr>
                <w:pStyle w:val="Bibliografa"/>
                <w:ind w:left="720" w:hanging="720"/>
                <w:rPr>
                  <w:noProof/>
                  <w:lang w:val="en-US"/>
                </w:rPr>
              </w:pPr>
              <w:r>
                <w:rPr>
                  <w:noProof/>
                  <w:lang w:val="en-US"/>
                </w:rPr>
                <w:t xml:space="preserve">Al-Raeei, M. (2025). The smart future for sustainable development: Artificial intelligence solutions for sustainable urbanization. </w:t>
              </w:r>
              <w:r>
                <w:rPr>
                  <w:i/>
                  <w:iCs/>
                  <w:noProof/>
                  <w:lang w:val="en-US"/>
                </w:rPr>
                <w:t>Sustainable Development</w:t>
              </w:r>
              <w:r>
                <w:rPr>
                  <w:noProof/>
                  <w:lang w:val="en-US"/>
                </w:rPr>
                <w:t>, 508–517. doi:https://doi.org/10.1002/sd.3131</w:t>
              </w:r>
            </w:p>
            <w:p w14:paraId="21446912" w14:textId="77777777" w:rsidR="00595835" w:rsidRDefault="00595835" w:rsidP="00595835">
              <w:pPr>
                <w:pStyle w:val="Bibliografa"/>
                <w:ind w:left="720" w:hanging="720"/>
                <w:rPr>
                  <w:noProof/>
                  <w:lang w:val="en-US"/>
                </w:rPr>
              </w:pPr>
              <w:r>
                <w:rPr>
                  <w:noProof/>
                  <w:lang w:val="en-US"/>
                </w:rPr>
                <w:t xml:space="preserve">Assur, N. (2025, Abril 10). </w:t>
              </w:r>
              <w:r>
                <w:rPr>
                  <w:i/>
                  <w:iCs/>
                  <w:noProof/>
                  <w:lang w:val="en-US"/>
                </w:rPr>
                <w:t>The data-driven enterprise of 2025</w:t>
              </w:r>
              <w:r>
                <w:rPr>
                  <w:noProof/>
                  <w:lang w:val="en-US"/>
                </w:rPr>
                <w:t>. Retrieved from QuantumBlack AI: https://www.mckinsey.com/capabilities/quantumblack/our-insights/the-data-driven-enterprise-of-2025</w:t>
              </w:r>
            </w:p>
            <w:p w14:paraId="587F9787" w14:textId="77777777" w:rsidR="00595835" w:rsidRDefault="00595835" w:rsidP="00595835">
              <w:pPr>
                <w:pStyle w:val="Bibliografa"/>
                <w:ind w:left="720" w:hanging="720"/>
                <w:rPr>
                  <w:noProof/>
                  <w:lang w:val="en-US"/>
                </w:rPr>
              </w:pPr>
              <w:r>
                <w:rPr>
                  <w:noProof/>
                  <w:lang w:val="en-US"/>
                </w:rPr>
                <w:t>Bishop, C. M. (2006). Pattern Recognition and Machine Learning. . Retrieved from https://link.springer.com/book/10.1007/978-0-387-45528-0</w:t>
              </w:r>
            </w:p>
            <w:p w14:paraId="31E50B88" w14:textId="77777777" w:rsidR="00595835" w:rsidRDefault="00595835" w:rsidP="00595835">
              <w:pPr>
                <w:pStyle w:val="Bibliografa"/>
                <w:ind w:left="720" w:hanging="720"/>
                <w:rPr>
                  <w:noProof/>
                  <w:lang w:val="en-US"/>
                </w:rPr>
              </w:pPr>
              <w:r>
                <w:rPr>
                  <w:noProof/>
                  <w:lang w:val="en-US"/>
                </w:rPr>
                <w:t xml:space="preserve">Castillo José Luis, M. C. (2025). Systematic review of Machine Learning and Deep Learning approaches in Mexico: challenges and opportunities. </w:t>
              </w:r>
              <w:r>
                <w:rPr>
                  <w:i/>
                  <w:iCs/>
                  <w:noProof/>
                  <w:lang w:val="en-US"/>
                </w:rPr>
                <w:t>Frontiers in Artificial Intelligence., 7</w:t>
              </w:r>
              <w:r>
                <w:rPr>
                  <w:noProof/>
                  <w:lang w:val="en-US"/>
                </w:rPr>
                <w:t>. doi:10.3389/frai.2024.1479855</w:t>
              </w:r>
            </w:p>
            <w:p w14:paraId="3AF8330E" w14:textId="77777777" w:rsidR="00595835" w:rsidRDefault="00595835" w:rsidP="00595835">
              <w:pPr>
                <w:pStyle w:val="Bibliografa"/>
                <w:ind w:left="720" w:hanging="720"/>
                <w:rPr>
                  <w:noProof/>
                  <w:lang w:val="en-US"/>
                </w:rPr>
              </w:pPr>
              <w:r>
                <w:rPr>
                  <w:noProof/>
                  <w:lang w:val="en-US"/>
                </w:rPr>
                <w:t>Cui, Z. a. (2025). The Effects of Generative AI on High-Skilled Work: Evidence from Three Field Experiments with Software Developers.</w:t>
              </w:r>
            </w:p>
            <w:p w14:paraId="5ECB60F9" w14:textId="77777777" w:rsidR="00595835" w:rsidRDefault="00595835" w:rsidP="00595835">
              <w:pPr>
                <w:pStyle w:val="Bibliografa"/>
                <w:ind w:left="720" w:hanging="720"/>
                <w:rPr>
                  <w:noProof/>
                  <w:lang w:val="en-US"/>
                </w:rPr>
              </w:pPr>
              <w:r>
                <w:rPr>
                  <w:noProof/>
                  <w:lang w:val="en-US"/>
                </w:rPr>
                <w:t xml:space="preserve">Dhar, V. (2013). Data science and prediction. </w:t>
              </w:r>
              <w:r>
                <w:rPr>
                  <w:i/>
                  <w:iCs/>
                  <w:noProof/>
                  <w:lang w:val="en-US"/>
                </w:rPr>
                <w:t>Communications of the ACM</w:t>
              </w:r>
              <w:r>
                <w:rPr>
                  <w:noProof/>
                  <w:lang w:val="en-US"/>
                </w:rPr>
                <w:t>, 64–73. doi:https://doi.org/10.1145/2500499</w:t>
              </w:r>
            </w:p>
            <w:p w14:paraId="3B5415D6" w14:textId="77777777" w:rsidR="00595835" w:rsidRDefault="00595835" w:rsidP="00595835">
              <w:pPr>
                <w:pStyle w:val="Bibliografa"/>
                <w:ind w:left="720" w:hanging="720"/>
                <w:rPr>
                  <w:noProof/>
                  <w:lang w:val="en-US"/>
                </w:rPr>
              </w:pPr>
              <w:r>
                <w:rPr>
                  <w:noProof/>
                  <w:lang w:val="en-US"/>
                </w:rPr>
                <w:t xml:space="preserve">Domingos, P. (2018, Febrero 13). The Master Algorithm: How the Quest for the Ultimate Learning Machine Will Remake Our World. </w:t>
              </w:r>
              <w:r>
                <w:rPr>
                  <w:i/>
                  <w:iCs/>
                  <w:noProof/>
                  <w:lang w:val="en-US"/>
                </w:rPr>
                <w:t>Basic Books</w:t>
              </w:r>
              <w:r>
                <w:rPr>
                  <w:noProof/>
                  <w:lang w:val="en-US"/>
                </w:rPr>
                <w:t>, p. 352.</w:t>
              </w:r>
            </w:p>
            <w:p w14:paraId="23D6835E" w14:textId="77777777" w:rsidR="00595835" w:rsidRDefault="00595835" w:rsidP="00595835">
              <w:pPr>
                <w:pStyle w:val="Bibliografa"/>
                <w:ind w:left="720" w:hanging="720"/>
                <w:rPr>
                  <w:noProof/>
                  <w:lang w:val="en-US"/>
                </w:rPr>
              </w:pPr>
              <w:r>
                <w:rPr>
                  <w:noProof/>
                  <w:lang w:val="en-US"/>
                </w:rPr>
                <w:t>Estrategia y Gestión CIA. LTDA. y Gerencia de Planificación Estratégica. (2024). Plan Estratégico de Desarrollo Institucional 2024 - 2027. Guayaquil, Guayas, Ecuador. Retrieved from https://planificacion.espol.edu.ec/sites/default/files/PEDI_2024-2027_informe.pdf</w:t>
              </w:r>
            </w:p>
            <w:p w14:paraId="777A71B4" w14:textId="77777777" w:rsidR="00595835" w:rsidRDefault="00595835" w:rsidP="00595835">
              <w:pPr>
                <w:pStyle w:val="Bibliografa"/>
                <w:ind w:left="720" w:hanging="720"/>
                <w:rPr>
                  <w:noProof/>
                  <w:lang w:val="en-US"/>
                </w:rPr>
              </w:pPr>
              <w:r>
                <w:rPr>
                  <w:noProof/>
                  <w:lang w:val="en-US"/>
                </w:rPr>
                <w:lastRenderedPageBreak/>
                <w:t xml:space="preserve">Kumar, A. N. (2023). </w:t>
              </w:r>
              <w:r>
                <w:rPr>
                  <w:i/>
                  <w:iCs/>
                  <w:noProof/>
                  <w:lang w:val="en-US"/>
                </w:rPr>
                <w:t>Computer Science Curricula 2023.</w:t>
              </w:r>
              <w:r>
                <w:rPr>
                  <w:noProof/>
                  <w:lang w:val="en-US"/>
                </w:rPr>
                <w:t xml:space="preserve"> New York, NY, USA: Association for Computing Machinery.</w:t>
              </w:r>
            </w:p>
            <w:p w14:paraId="2F690E50" w14:textId="77777777" w:rsidR="00595835" w:rsidRDefault="00595835" w:rsidP="00595835">
              <w:pPr>
                <w:pStyle w:val="Bibliografa"/>
                <w:ind w:left="720" w:hanging="720"/>
                <w:rPr>
                  <w:noProof/>
                  <w:lang w:val="en-US"/>
                </w:rPr>
              </w:pPr>
              <w:r>
                <w:rPr>
                  <w:noProof/>
                  <w:lang w:val="en-US"/>
                </w:rPr>
                <w:t>McCarthy, J. M. (1956). A proposal for the Dartmouth summer research project on artificial intelligence. Retrieved from https://www-formal.stanford.edu/jmc/history/dartmouth/dartmouth.html</w:t>
              </w:r>
            </w:p>
            <w:p w14:paraId="6C56D9B8" w14:textId="77777777" w:rsidR="00595835" w:rsidRDefault="00595835" w:rsidP="00595835">
              <w:pPr>
                <w:pStyle w:val="Bibliografa"/>
                <w:ind w:left="720" w:hanging="720"/>
                <w:rPr>
                  <w:noProof/>
                  <w:lang w:val="en-US"/>
                </w:rPr>
              </w:pPr>
              <w:r>
                <w:rPr>
                  <w:noProof/>
                  <w:lang w:val="en-US"/>
                </w:rPr>
                <w:t>Ministerio de Educación del Ecuador. (n.d.). Agenda Educativa Digital. (M. d. Educación, Ed.) Quito, Pichincha, Ecuador. Retrieved from https://recursos.educacion.gob.ec/wp-content/uploads/2022/02/Agenda-Educativa-Digital-2021-2025.pdf</w:t>
              </w:r>
            </w:p>
            <w:p w14:paraId="5AEB4CB2" w14:textId="77777777" w:rsidR="00595835" w:rsidRDefault="00595835" w:rsidP="00595835">
              <w:pPr>
                <w:pStyle w:val="Bibliografa"/>
                <w:ind w:left="720" w:hanging="720"/>
                <w:rPr>
                  <w:noProof/>
                  <w:lang w:val="en-US"/>
                </w:rPr>
              </w:pPr>
              <w:r>
                <w:rPr>
                  <w:noProof/>
                  <w:lang w:val="en-US"/>
                </w:rPr>
                <w:t>Ministerio de Telecomunicaciones y de la Sociedad de la Información. (2021, Septiembre). PLAN DE TRANSFORMACIÓN DIGITAL. Retrieved from https://observatorioecuadordigital.mintel.gob.ec/wp-content/uploads/2022/11/Plan-de-Transformacion-Digital_-Linea-Base-EcoSistema-Digital-09_2021.pdf</w:t>
              </w:r>
            </w:p>
            <w:p w14:paraId="0FEA3563" w14:textId="77777777" w:rsidR="00595835" w:rsidRDefault="00595835" w:rsidP="00595835">
              <w:pPr>
                <w:pStyle w:val="Bibliografa"/>
                <w:ind w:left="720" w:hanging="720"/>
                <w:rPr>
                  <w:noProof/>
                  <w:lang w:val="en-US"/>
                </w:rPr>
              </w:pPr>
              <w:r>
                <w:rPr>
                  <w:noProof/>
                  <w:lang w:val="en-US"/>
                </w:rPr>
                <w:t xml:space="preserve">Mitchell, M. (2019). </w:t>
              </w:r>
              <w:r>
                <w:rPr>
                  <w:i/>
                  <w:iCs/>
                  <w:noProof/>
                  <w:lang w:val="en-US"/>
                </w:rPr>
                <w:t>Artificial Intelligence: A Guide for Thinking Humans.</w:t>
              </w:r>
              <w:r>
                <w:rPr>
                  <w:noProof/>
                  <w:lang w:val="en-US"/>
                </w:rPr>
                <w:t xml:space="preserve"> </w:t>
              </w:r>
            </w:p>
            <w:p w14:paraId="270EDFF2" w14:textId="77777777" w:rsidR="00595835" w:rsidRDefault="00595835" w:rsidP="00595835">
              <w:pPr>
                <w:pStyle w:val="Bibliografa"/>
                <w:ind w:left="720" w:hanging="720"/>
                <w:rPr>
                  <w:noProof/>
                  <w:lang w:val="en-US"/>
                </w:rPr>
              </w:pPr>
              <w:r>
                <w:rPr>
                  <w:noProof/>
                  <w:lang w:val="en-US"/>
                </w:rPr>
                <w:t>Modelo Educativo - ESPOL. (2021). Modelo Educativo ESPOL. Retrieved from https://www.cti.espol.edu.ec/sites/default/files/docs_pdf/Modelo%20educativo%20y%20pedag%C3%B3gico%20de%20ESPOL.pdf</w:t>
              </w:r>
            </w:p>
            <w:p w14:paraId="00B21D9C" w14:textId="77777777" w:rsidR="00595835" w:rsidRDefault="00595835" w:rsidP="00595835">
              <w:pPr>
                <w:pStyle w:val="Bibliografa"/>
                <w:ind w:left="720" w:hanging="720"/>
                <w:rPr>
                  <w:noProof/>
                  <w:lang w:val="en-US"/>
                </w:rPr>
              </w:pPr>
              <w:r>
                <w:rPr>
                  <w:noProof/>
                  <w:lang w:val="en-US"/>
                </w:rPr>
                <w:t xml:space="preserve">ONU, N. U. (2024, Abril 13). </w:t>
              </w:r>
              <w:r>
                <w:rPr>
                  <w:i/>
                  <w:iCs/>
                  <w:noProof/>
                  <w:lang w:val="en-US"/>
                </w:rPr>
                <w:t>Objetivos y metas de desarrollo sostenible</w:t>
              </w:r>
              <w:r>
                <w:rPr>
                  <w:noProof/>
                  <w:lang w:val="en-US"/>
                </w:rPr>
                <w:t>. Retrieved from Objetivos y metas de desarrollo sostenible - Desarrollo Sostenible.: https://www.un.org/sustainabledevelopment/es/objetivos-de-desarrollo-sostenible/</w:t>
              </w:r>
            </w:p>
            <w:p w14:paraId="4C26A337" w14:textId="77777777" w:rsidR="00595835" w:rsidRDefault="00595835" w:rsidP="00595835">
              <w:pPr>
                <w:pStyle w:val="Bibliografa"/>
                <w:ind w:left="720" w:hanging="720"/>
                <w:rPr>
                  <w:noProof/>
                  <w:lang w:val="en-US"/>
                </w:rPr>
              </w:pPr>
              <w:r>
                <w:rPr>
                  <w:noProof/>
                  <w:lang w:val="en-US"/>
                </w:rPr>
                <w:t xml:space="preserve">Prince, M. &amp;. (2006). Inductive teaching and learning methods: Definitions, comparisons, and research bases. </w:t>
              </w:r>
              <w:r>
                <w:rPr>
                  <w:i/>
                  <w:iCs/>
                  <w:noProof/>
                  <w:lang w:val="en-US"/>
                </w:rPr>
                <w:t>Journal of Engineering Education, 95(2)</w:t>
              </w:r>
              <w:r>
                <w:rPr>
                  <w:noProof/>
                  <w:lang w:val="en-US"/>
                </w:rPr>
                <w:t xml:space="preserve">, 123–138. doi:https://doi.org/10.1002/j.2168-9830.2006.tb00884.x </w:t>
              </w:r>
            </w:p>
            <w:p w14:paraId="01506202" w14:textId="77777777" w:rsidR="00595835" w:rsidRDefault="00595835" w:rsidP="00595835">
              <w:pPr>
                <w:pStyle w:val="Bibliografa"/>
                <w:ind w:left="720" w:hanging="720"/>
                <w:rPr>
                  <w:noProof/>
                  <w:lang w:val="en-US"/>
                </w:rPr>
              </w:pPr>
              <w:r>
                <w:rPr>
                  <w:noProof/>
                  <w:lang w:val="en-US"/>
                </w:rPr>
                <w:t xml:space="preserve">Rani, P. (2020). A Comprehensive Survey of Artificial Intelligence (AI): Principles, Techniques, and Applications. </w:t>
              </w:r>
              <w:r>
                <w:rPr>
                  <w:i/>
                  <w:iCs/>
                  <w:noProof/>
                  <w:lang w:val="en-US"/>
                </w:rPr>
                <w:t>Turkish Journal of Computer and Mathematics Education (TURCOMAT)</w:t>
              </w:r>
              <w:r>
                <w:rPr>
                  <w:noProof/>
                  <w:lang w:val="en-US"/>
                </w:rPr>
                <w:t>, pp. 1990 - 2000.</w:t>
              </w:r>
            </w:p>
            <w:p w14:paraId="03CC8A52" w14:textId="77777777" w:rsidR="00595835" w:rsidRDefault="00595835" w:rsidP="00595835">
              <w:pPr>
                <w:pStyle w:val="Bibliografa"/>
                <w:ind w:left="720" w:hanging="720"/>
                <w:rPr>
                  <w:noProof/>
                  <w:lang w:val="en-US"/>
                </w:rPr>
              </w:pPr>
              <w:r>
                <w:rPr>
                  <w:noProof/>
                  <w:lang w:val="en-US"/>
                </w:rPr>
                <w:t xml:space="preserve">Rawas, S. (2024). AI: the future of humanity. </w:t>
              </w:r>
              <w:r>
                <w:rPr>
                  <w:i/>
                  <w:iCs/>
                  <w:noProof/>
                  <w:lang w:val="en-US"/>
                </w:rPr>
                <w:t>Discov Artif Intell 4, 25</w:t>
              </w:r>
              <w:r>
                <w:rPr>
                  <w:noProof/>
                  <w:lang w:val="en-US"/>
                </w:rPr>
                <w:t>. doi:https://doi.org/10.1007/s44163-024-00118-3</w:t>
              </w:r>
            </w:p>
            <w:p w14:paraId="58E329FB" w14:textId="77777777" w:rsidR="00595835" w:rsidRDefault="00595835" w:rsidP="00595835">
              <w:pPr>
                <w:pStyle w:val="Bibliografa"/>
                <w:ind w:left="720" w:hanging="720"/>
                <w:rPr>
                  <w:noProof/>
                  <w:lang w:val="en-US"/>
                </w:rPr>
              </w:pPr>
              <w:r>
                <w:rPr>
                  <w:noProof/>
                  <w:lang w:val="en-US"/>
                </w:rPr>
                <w:t xml:space="preserve">Rosenblatt, F. (1958). The Perceptron: A Probabilistic Model for Information Storage and Organization in the Brain. </w:t>
              </w:r>
              <w:r>
                <w:rPr>
                  <w:i/>
                  <w:iCs/>
                  <w:noProof/>
                  <w:lang w:val="en-US"/>
                </w:rPr>
                <w:t>Psychological Review</w:t>
              </w:r>
              <w:r>
                <w:rPr>
                  <w:noProof/>
                  <w:lang w:val="en-US"/>
                </w:rPr>
                <w:t>, 386–408. doi:https://doi.org/10.1037/h0042519</w:t>
              </w:r>
            </w:p>
            <w:p w14:paraId="1DCE5E61" w14:textId="77777777" w:rsidR="00595835" w:rsidRDefault="00595835" w:rsidP="00595835">
              <w:pPr>
                <w:pStyle w:val="Bibliografa"/>
                <w:ind w:left="720" w:hanging="720"/>
                <w:rPr>
                  <w:noProof/>
                  <w:lang w:val="en-US"/>
                </w:rPr>
              </w:pPr>
              <w:r>
                <w:rPr>
                  <w:noProof/>
                  <w:lang w:val="en-US"/>
                </w:rPr>
                <w:t xml:space="preserve">Rossi, R. (2021). Data Science in Perspective. </w:t>
              </w:r>
              <w:r>
                <w:rPr>
                  <w:i/>
                  <w:iCs/>
                  <w:noProof/>
                  <w:lang w:val="en-US"/>
                </w:rPr>
                <w:t>Information Society Conference - i-Society 2021</w:t>
              </w:r>
              <w:r>
                <w:rPr>
                  <w:noProof/>
                  <w:lang w:val="en-US"/>
                </w:rPr>
                <w:t>.</w:t>
              </w:r>
            </w:p>
            <w:p w14:paraId="110781D0" w14:textId="77777777" w:rsidR="00595835" w:rsidRDefault="00595835" w:rsidP="00595835">
              <w:pPr>
                <w:pStyle w:val="Bibliografa"/>
                <w:ind w:left="720" w:hanging="720"/>
                <w:rPr>
                  <w:noProof/>
                  <w:lang w:val="en-US"/>
                </w:rPr>
              </w:pPr>
              <w:r>
                <w:rPr>
                  <w:noProof/>
                  <w:lang w:val="en-US"/>
                </w:rPr>
                <w:t xml:space="preserve">Secretaría Nacional de Planificación. (2024). </w:t>
              </w:r>
              <w:r>
                <w:rPr>
                  <w:i/>
                  <w:iCs/>
                  <w:noProof/>
                  <w:lang w:val="en-US"/>
                </w:rPr>
                <w:t>Plan de Desarrollo para el Nuevo Ecuador.</w:t>
              </w:r>
              <w:r>
                <w:rPr>
                  <w:noProof/>
                  <w:lang w:val="en-US"/>
                </w:rPr>
                <w:t xml:space="preserve"> Quito.</w:t>
              </w:r>
            </w:p>
            <w:p w14:paraId="680BC27B" w14:textId="77777777" w:rsidR="00595835" w:rsidRDefault="00595835" w:rsidP="00595835">
              <w:pPr>
                <w:pStyle w:val="Bibliografa"/>
                <w:ind w:left="720" w:hanging="720"/>
                <w:rPr>
                  <w:noProof/>
                  <w:lang w:val="en-US"/>
                </w:rPr>
              </w:pPr>
              <w:r>
                <w:rPr>
                  <w:noProof/>
                  <w:lang w:val="en-US"/>
                </w:rPr>
                <w:t xml:space="preserve">Shannon, C. E. (1948). A mathematical theory of communication. </w:t>
              </w:r>
              <w:r>
                <w:rPr>
                  <w:i/>
                  <w:iCs/>
                  <w:noProof/>
                  <w:lang w:val="en-US"/>
                </w:rPr>
                <w:t>Bell System Technical Journal</w:t>
              </w:r>
              <w:r>
                <w:rPr>
                  <w:noProof/>
                  <w:lang w:val="en-US"/>
                </w:rPr>
                <w:t>, 379–423. doi:https://doi.org/10.1002/j.1538-7305.1948.tb01338.x</w:t>
              </w:r>
            </w:p>
            <w:p w14:paraId="2630D22F" w14:textId="77777777" w:rsidR="00595835" w:rsidRDefault="00595835" w:rsidP="00595835">
              <w:pPr>
                <w:pStyle w:val="Bibliografa"/>
                <w:ind w:left="720" w:hanging="720"/>
                <w:rPr>
                  <w:noProof/>
                  <w:lang w:val="en-US"/>
                </w:rPr>
              </w:pPr>
              <w:r>
                <w:rPr>
                  <w:noProof/>
                  <w:lang w:val="en-US"/>
                </w:rPr>
                <w:t>Song, F., Agarwal, A., &amp; Wen, W. (2024). The Impact of Generative AI on Collaborative Open-Source Software Development: Evidence from GitHub Copilot.</w:t>
              </w:r>
            </w:p>
            <w:p w14:paraId="39FC2553" w14:textId="77777777" w:rsidR="00595835" w:rsidRDefault="00595835" w:rsidP="00595835">
              <w:pPr>
                <w:pStyle w:val="Bibliografa"/>
                <w:ind w:left="720" w:hanging="720"/>
                <w:rPr>
                  <w:noProof/>
                  <w:lang w:val="en-US"/>
                </w:rPr>
              </w:pPr>
              <w:r>
                <w:rPr>
                  <w:noProof/>
                  <w:lang w:val="en-US"/>
                </w:rPr>
                <w:t xml:space="preserve">Turing, A. M. (1936). On Computable Numbers, with an Application to the Entscheidungsproblem. </w:t>
              </w:r>
              <w:r>
                <w:rPr>
                  <w:i/>
                  <w:iCs/>
                  <w:noProof/>
                  <w:lang w:val="en-US"/>
                </w:rPr>
                <w:t>Proceedings of the London Mathematical Society</w:t>
              </w:r>
              <w:r>
                <w:rPr>
                  <w:noProof/>
                  <w:lang w:val="en-US"/>
                </w:rPr>
                <w:t xml:space="preserve">, 230–265. doi:https://doi.org/10.1112/plms/s2-42.1.230 </w:t>
              </w:r>
            </w:p>
            <w:p w14:paraId="1930A93C" w14:textId="77777777" w:rsidR="00595835" w:rsidRDefault="00595835" w:rsidP="00595835">
              <w:pPr>
                <w:pStyle w:val="Bibliografa"/>
                <w:ind w:left="720" w:hanging="720"/>
                <w:rPr>
                  <w:noProof/>
                  <w:lang w:val="en-US"/>
                </w:rPr>
              </w:pPr>
              <w:r>
                <w:rPr>
                  <w:noProof/>
                  <w:lang w:val="en-US"/>
                </w:rPr>
                <w:lastRenderedPageBreak/>
                <w:t xml:space="preserve">WEF, W. E. (2025, Enero). </w:t>
              </w:r>
              <w:r>
                <w:rPr>
                  <w:i/>
                  <w:iCs/>
                  <w:noProof/>
                  <w:lang w:val="en-US"/>
                </w:rPr>
                <w:t>The Future of Jobs Report 2025.</w:t>
              </w:r>
              <w:r>
                <w:rPr>
                  <w:noProof/>
                  <w:lang w:val="en-US"/>
                </w:rPr>
                <w:t xml:space="preserve"> Retrieved from The Future of Jobs Report 2025: https://reports.weforum.org/docs/WEF_Future_of_Jobs_Report_2025.pdf</w:t>
              </w:r>
            </w:p>
            <w:p w14:paraId="2944871F" w14:textId="00BBEFF5" w:rsidR="008403D5" w:rsidRDefault="008403D5" w:rsidP="00595835">
              <w:r>
                <w:rPr>
                  <w:b/>
                  <w:bCs/>
                </w:rPr>
                <w:fldChar w:fldCharType="end"/>
              </w:r>
            </w:p>
          </w:sdtContent>
        </w:sdt>
      </w:sdtContent>
    </w:sdt>
    <w:p w14:paraId="420B188A" w14:textId="77777777" w:rsidR="00AE3E87" w:rsidRDefault="00000000">
      <w:pPr>
        <w:jc w:val="both"/>
        <w:rPr>
          <w:b/>
          <w:sz w:val="24"/>
          <w:szCs w:val="24"/>
        </w:rPr>
      </w:pPr>
      <w:r>
        <w:rPr>
          <w:b/>
          <w:sz w:val="24"/>
          <w:szCs w:val="24"/>
        </w:rPr>
        <w:t>Firma de aval académico:</w:t>
      </w:r>
    </w:p>
    <w:tbl>
      <w:tblPr>
        <w:tblStyle w:val="a1"/>
        <w:tblW w:w="8630" w:type="dxa"/>
        <w:tblBorders>
          <w:top w:val="nil"/>
          <w:left w:val="nil"/>
          <w:bottom w:val="nil"/>
          <w:right w:val="nil"/>
          <w:insideH w:val="nil"/>
          <w:insideV w:val="nil"/>
        </w:tblBorders>
        <w:tblLayout w:type="fixed"/>
        <w:tblLook w:val="0400" w:firstRow="0" w:lastRow="0" w:firstColumn="0" w:lastColumn="0" w:noHBand="0" w:noVBand="1"/>
      </w:tblPr>
      <w:tblGrid>
        <w:gridCol w:w="4315"/>
        <w:gridCol w:w="4315"/>
      </w:tblGrid>
      <w:tr w:rsidR="00AE3E87" w14:paraId="7DD1EF80" w14:textId="77777777">
        <w:tc>
          <w:tcPr>
            <w:tcW w:w="4315" w:type="dxa"/>
          </w:tcPr>
          <w:p w14:paraId="3EB94B96" w14:textId="07B8FAB8" w:rsidR="00AE3E87" w:rsidRDefault="00000000">
            <w:pPr>
              <w:rPr>
                <w:sz w:val="22"/>
                <w:szCs w:val="22"/>
              </w:rPr>
            </w:pPr>
            <w:r>
              <w:rPr>
                <w:sz w:val="22"/>
                <w:szCs w:val="22"/>
              </w:rPr>
              <w:t xml:space="preserve">Firma: </w:t>
            </w:r>
          </w:p>
          <w:p w14:paraId="65959115" w14:textId="77777777" w:rsidR="00AE3E87" w:rsidRDefault="00AE3E87">
            <w:pPr>
              <w:jc w:val="center"/>
              <w:rPr>
                <w:sz w:val="22"/>
                <w:szCs w:val="22"/>
              </w:rPr>
            </w:pPr>
          </w:p>
          <w:p w14:paraId="35EBB96E" w14:textId="77777777" w:rsidR="00AE3E87" w:rsidRDefault="00AE3E87">
            <w:pPr>
              <w:jc w:val="center"/>
              <w:rPr>
                <w:sz w:val="22"/>
                <w:szCs w:val="22"/>
              </w:rPr>
            </w:pPr>
          </w:p>
          <w:p w14:paraId="2F3592E5" w14:textId="77777777" w:rsidR="00AE3E87" w:rsidRDefault="00AE3E87">
            <w:pPr>
              <w:jc w:val="center"/>
              <w:rPr>
                <w:sz w:val="22"/>
                <w:szCs w:val="22"/>
              </w:rPr>
            </w:pPr>
          </w:p>
        </w:tc>
        <w:tc>
          <w:tcPr>
            <w:tcW w:w="4315" w:type="dxa"/>
          </w:tcPr>
          <w:p w14:paraId="35511E2E" w14:textId="1C59B787" w:rsidR="00AE3E87" w:rsidRDefault="00000000">
            <w:pPr>
              <w:rPr>
                <w:sz w:val="22"/>
                <w:szCs w:val="22"/>
              </w:rPr>
            </w:pPr>
            <w:r>
              <w:rPr>
                <w:sz w:val="22"/>
                <w:szCs w:val="22"/>
              </w:rPr>
              <w:t>Firma:</w:t>
            </w:r>
          </w:p>
          <w:p w14:paraId="03FF8D07" w14:textId="77777777" w:rsidR="00AE3E87" w:rsidRDefault="00AE3E87">
            <w:pPr>
              <w:jc w:val="center"/>
              <w:rPr>
                <w:sz w:val="22"/>
                <w:szCs w:val="22"/>
              </w:rPr>
            </w:pPr>
          </w:p>
        </w:tc>
      </w:tr>
      <w:tr w:rsidR="00AE3E87" w14:paraId="2E1916E5" w14:textId="77777777">
        <w:tc>
          <w:tcPr>
            <w:tcW w:w="4315" w:type="dxa"/>
          </w:tcPr>
          <w:p w14:paraId="79DDF6E9" w14:textId="17CDD114" w:rsidR="00AE3E87" w:rsidRDefault="00000000">
            <w:pPr>
              <w:rPr>
                <w:sz w:val="22"/>
                <w:szCs w:val="22"/>
              </w:rPr>
            </w:pPr>
            <w:r>
              <w:rPr>
                <w:sz w:val="22"/>
                <w:szCs w:val="22"/>
              </w:rPr>
              <w:t xml:space="preserve">Elaborado por: </w:t>
            </w:r>
            <w:r w:rsidR="00483552">
              <w:rPr>
                <w:sz w:val="22"/>
                <w:szCs w:val="22"/>
              </w:rPr>
              <w:t xml:space="preserve">Allan Avendaño S. </w:t>
            </w:r>
            <w:r w:rsidR="002861D6" w:rsidRPr="002861D6">
              <w:rPr>
                <w:sz w:val="22"/>
                <w:szCs w:val="22"/>
              </w:rPr>
              <w:t>M. Sc.</w:t>
            </w:r>
          </w:p>
        </w:tc>
        <w:tc>
          <w:tcPr>
            <w:tcW w:w="4315" w:type="dxa"/>
          </w:tcPr>
          <w:p w14:paraId="53563AC2" w14:textId="74AEDE6E" w:rsidR="00AE3E87" w:rsidRDefault="00000000" w:rsidP="002861D6">
            <w:pPr>
              <w:jc w:val="center"/>
              <w:rPr>
                <w:sz w:val="22"/>
                <w:szCs w:val="22"/>
              </w:rPr>
            </w:pPr>
            <w:r>
              <w:rPr>
                <w:sz w:val="22"/>
                <w:szCs w:val="22"/>
              </w:rPr>
              <w:t xml:space="preserve">Revisado por: </w:t>
            </w:r>
            <w:r w:rsidR="002861D6" w:rsidRPr="002861D6">
              <w:rPr>
                <w:sz w:val="22"/>
                <w:szCs w:val="22"/>
              </w:rPr>
              <w:t>Rafael Bonilla Armijos, M. Sc.</w:t>
            </w:r>
          </w:p>
        </w:tc>
      </w:tr>
      <w:tr w:rsidR="00AE3E87" w14:paraId="65E33DB0" w14:textId="77777777">
        <w:tc>
          <w:tcPr>
            <w:tcW w:w="4315" w:type="dxa"/>
          </w:tcPr>
          <w:p w14:paraId="139010AF" w14:textId="58BD4780" w:rsidR="00AE3E87" w:rsidRDefault="00000000" w:rsidP="00F407BB">
            <w:pPr>
              <w:jc w:val="center"/>
              <w:rPr>
                <w:sz w:val="22"/>
                <w:szCs w:val="22"/>
              </w:rPr>
            </w:pPr>
            <w:r>
              <w:rPr>
                <w:sz w:val="22"/>
                <w:szCs w:val="22"/>
              </w:rPr>
              <w:t xml:space="preserve">Coordinador de </w:t>
            </w:r>
            <w:r w:rsidR="00F407BB">
              <w:rPr>
                <w:sz w:val="22"/>
                <w:szCs w:val="22"/>
              </w:rPr>
              <w:t>c</w:t>
            </w:r>
            <w:r>
              <w:rPr>
                <w:sz w:val="22"/>
                <w:szCs w:val="22"/>
              </w:rPr>
              <w:t xml:space="preserve">arrera </w:t>
            </w:r>
            <w:r w:rsidR="00F407BB">
              <w:rPr>
                <w:sz w:val="22"/>
                <w:szCs w:val="22"/>
              </w:rPr>
              <w:br/>
            </w:r>
            <w:r w:rsidR="00483552">
              <w:rPr>
                <w:sz w:val="22"/>
                <w:szCs w:val="22"/>
              </w:rPr>
              <w:t>Ciencia de Datos e Inteligencia Artificial</w:t>
            </w:r>
          </w:p>
        </w:tc>
        <w:tc>
          <w:tcPr>
            <w:tcW w:w="4315" w:type="dxa"/>
          </w:tcPr>
          <w:p w14:paraId="18DCB39D" w14:textId="48110AE6" w:rsidR="00AE3E87" w:rsidRDefault="00000000">
            <w:pPr>
              <w:jc w:val="center"/>
              <w:rPr>
                <w:sz w:val="22"/>
                <w:szCs w:val="22"/>
              </w:rPr>
            </w:pPr>
            <w:proofErr w:type="spellStart"/>
            <w:r>
              <w:rPr>
                <w:sz w:val="22"/>
                <w:szCs w:val="22"/>
              </w:rPr>
              <w:t>Subdecano</w:t>
            </w:r>
            <w:proofErr w:type="spellEnd"/>
            <w:r w:rsidR="00F407BB">
              <w:rPr>
                <w:sz w:val="22"/>
                <w:szCs w:val="22"/>
              </w:rPr>
              <w:br/>
            </w:r>
            <w:r w:rsidR="002861D6" w:rsidRPr="002861D6">
              <w:rPr>
                <w:sz w:val="22"/>
                <w:szCs w:val="22"/>
              </w:rPr>
              <w:t>Facultad de Ingeniería en Electricidad y Computación (FIEC)</w:t>
            </w:r>
          </w:p>
        </w:tc>
      </w:tr>
    </w:tbl>
    <w:p w14:paraId="59C276DB" w14:textId="77777777" w:rsidR="00AE3E87" w:rsidRDefault="00AE3E87">
      <w:pPr>
        <w:rPr>
          <w:sz w:val="22"/>
          <w:szCs w:val="22"/>
        </w:rPr>
      </w:pPr>
    </w:p>
    <w:p w14:paraId="72867B0D" w14:textId="6C18685A" w:rsidR="00AE3E87" w:rsidRDefault="00000000">
      <w:pPr>
        <w:rPr>
          <w:sz w:val="22"/>
          <w:szCs w:val="22"/>
        </w:rPr>
      </w:pPr>
      <w:r>
        <w:rPr>
          <w:b/>
          <w:sz w:val="22"/>
          <w:szCs w:val="22"/>
        </w:rPr>
        <w:t>Profesores que formaron parte del equipo de análisis, reflexión crítica y/o construcción del contenido de este documento:</w:t>
      </w:r>
    </w:p>
    <w:p w14:paraId="2C2B962A" w14:textId="3C9E1971" w:rsidR="00AE3E87" w:rsidRDefault="00F407BB">
      <w:pPr>
        <w:numPr>
          <w:ilvl w:val="0"/>
          <w:numId w:val="17"/>
        </w:numPr>
        <w:rPr>
          <w:i/>
        </w:rPr>
      </w:pPr>
      <w:r>
        <w:rPr>
          <w:i/>
        </w:rPr>
        <w:t>Allan Avendaño, M. Sc. – Coordinador de Carrera</w:t>
      </w:r>
    </w:p>
    <w:p w14:paraId="1F2C873A" w14:textId="1536989A" w:rsidR="00AE3E87" w:rsidRDefault="00F407BB">
      <w:pPr>
        <w:numPr>
          <w:ilvl w:val="0"/>
          <w:numId w:val="17"/>
        </w:numPr>
        <w:rPr>
          <w:i/>
        </w:rPr>
      </w:pPr>
      <w:r>
        <w:rPr>
          <w:i/>
        </w:rPr>
        <w:t xml:space="preserve">Katherine </w:t>
      </w:r>
      <w:proofErr w:type="spellStart"/>
      <w:r>
        <w:rPr>
          <w:i/>
        </w:rPr>
        <w:t>Chiluiza</w:t>
      </w:r>
      <w:proofErr w:type="spellEnd"/>
      <w:r>
        <w:rPr>
          <w:i/>
        </w:rPr>
        <w:t xml:space="preserve">, </w:t>
      </w:r>
      <w:proofErr w:type="spellStart"/>
      <w:r>
        <w:rPr>
          <w:i/>
        </w:rPr>
        <w:t>Ph.D</w:t>
      </w:r>
      <w:proofErr w:type="spellEnd"/>
      <w:r>
        <w:rPr>
          <w:i/>
        </w:rPr>
        <w:t>. – Profesor</w:t>
      </w:r>
      <w:r w:rsidR="004518AF">
        <w:rPr>
          <w:i/>
        </w:rPr>
        <w:t>a</w:t>
      </w:r>
      <w:r>
        <w:rPr>
          <w:i/>
        </w:rPr>
        <w:t xml:space="preserve"> titular</w:t>
      </w:r>
    </w:p>
    <w:p w14:paraId="739ED5A8" w14:textId="3D490B03" w:rsidR="00F407BB" w:rsidRDefault="00F407BB">
      <w:pPr>
        <w:numPr>
          <w:ilvl w:val="0"/>
          <w:numId w:val="17"/>
        </w:numPr>
        <w:rPr>
          <w:i/>
        </w:rPr>
      </w:pPr>
      <w:r>
        <w:rPr>
          <w:i/>
        </w:rPr>
        <w:t xml:space="preserve">Enrique Peláez, </w:t>
      </w:r>
      <w:proofErr w:type="spellStart"/>
      <w:r>
        <w:rPr>
          <w:i/>
        </w:rPr>
        <w:t>Ph.D</w:t>
      </w:r>
      <w:proofErr w:type="spellEnd"/>
      <w:r>
        <w:rPr>
          <w:i/>
        </w:rPr>
        <w:t>. – Profesor titular</w:t>
      </w:r>
    </w:p>
    <w:p w14:paraId="329F312D" w14:textId="6CFBDC12" w:rsidR="00AE3E87" w:rsidRDefault="00F407BB" w:rsidP="00DD75C4">
      <w:pPr>
        <w:numPr>
          <w:ilvl w:val="0"/>
          <w:numId w:val="17"/>
        </w:numPr>
        <w:rPr>
          <w:i/>
        </w:rPr>
      </w:pPr>
      <w:r>
        <w:rPr>
          <w:i/>
        </w:rPr>
        <w:t xml:space="preserve">Cristina Abad, </w:t>
      </w:r>
      <w:proofErr w:type="spellStart"/>
      <w:r>
        <w:rPr>
          <w:i/>
        </w:rPr>
        <w:t>Ph.D</w:t>
      </w:r>
      <w:proofErr w:type="spellEnd"/>
      <w:r>
        <w:rPr>
          <w:i/>
        </w:rPr>
        <w:t>. – Profesor</w:t>
      </w:r>
      <w:r w:rsidR="004518AF">
        <w:rPr>
          <w:i/>
        </w:rPr>
        <w:t>a</w:t>
      </w:r>
      <w:r>
        <w:rPr>
          <w:i/>
        </w:rPr>
        <w:t xml:space="preserve"> titular</w:t>
      </w:r>
    </w:p>
    <w:p w14:paraId="471FDB02" w14:textId="5ED358A0" w:rsidR="004518AF" w:rsidRPr="004518AF" w:rsidRDefault="004518AF" w:rsidP="00DD75C4">
      <w:pPr>
        <w:numPr>
          <w:ilvl w:val="0"/>
          <w:numId w:val="17"/>
        </w:numPr>
        <w:rPr>
          <w:i/>
        </w:rPr>
      </w:pPr>
      <w:r w:rsidRPr="004518AF">
        <w:rPr>
          <w:i/>
        </w:rPr>
        <w:t xml:space="preserve">José Córdova, </w:t>
      </w:r>
      <w:proofErr w:type="spellStart"/>
      <w:r w:rsidRPr="004518AF">
        <w:rPr>
          <w:i/>
        </w:rPr>
        <w:t>Ph.D</w:t>
      </w:r>
      <w:proofErr w:type="spellEnd"/>
      <w:r w:rsidRPr="004518AF">
        <w:rPr>
          <w:i/>
        </w:rPr>
        <w:t xml:space="preserve">. </w:t>
      </w:r>
      <w:r>
        <w:rPr>
          <w:i/>
        </w:rPr>
        <w:t>–</w:t>
      </w:r>
      <w:r w:rsidRPr="004518AF">
        <w:rPr>
          <w:i/>
        </w:rPr>
        <w:t xml:space="preserve"> Profe</w:t>
      </w:r>
      <w:r>
        <w:rPr>
          <w:i/>
        </w:rPr>
        <w:t>sor titular</w:t>
      </w:r>
    </w:p>
    <w:p w14:paraId="29A6FE11" w14:textId="77777777" w:rsidR="00AE3E87" w:rsidRPr="004518AF" w:rsidRDefault="00AE3E87">
      <w:pPr>
        <w:rPr>
          <w:i/>
        </w:rPr>
      </w:pPr>
    </w:p>
    <w:p w14:paraId="066D8DD3" w14:textId="77777777" w:rsidR="00AE3E87" w:rsidRPr="004518AF" w:rsidRDefault="00AE3E87">
      <w:pPr>
        <w:rPr>
          <w:i/>
        </w:rPr>
      </w:pPr>
    </w:p>
    <w:p w14:paraId="33E67B3F" w14:textId="0F32BC5E" w:rsidR="00881B00" w:rsidRDefault="00881B00">
      <w:pPr>
        <w:rPr>
          <w:i/>
        </w:rPr>
      </w:pPr>
      <w:r>
        <w:rPr>
          <w:i/>
        </w:rPr>
        <w:br w:type="page"/>
      </w:r>
    </w:p>
    <w:p w14:paraId="28712044" w14:textId="16EF9A6F" w:rsidR="00AE3E87" w:rsidRPr="004518AF" w:rsidRDefault="00881B00">
      <w:pPr>
        <w:rPr>
          <w:i/>
        </w:rPr>
      </w:pPr>
      <w:r>
        <w:rPr>
          <w:noProof/>
        </w:rPr>
        <w:lastRenderedPageBreak/>
        <mc:AlternateContent>
          <mc:Choice Requires="wps">
            <w:drawing>
              <wp:anchor distT="0" distB="0" distL="0" distR="0" simplePos="0" relativeHeight="251706368" behindDoc="0" locked="0" layoutInCell="1" hidden="0" allowOverlap="1" wp14:anchorId="010463FA" wp14:editId="6EF2E213">
                <wp:simplePos x="0" y="0"/>
                <wp:positionH relativeFrom="page">
                  <wp:align>left</wp:align>
                </wp:positionH>
                <wp:positionV relativeFrom="page">
                  <wp:align>top</wp:align>
                </wp:positionV>
                <wp:extent cx="7781925" cy="10701655"/>
                <wp:effectExtent l="0" t="0" r="9525" b="4445"/>
                <wp:wrapNone/>
                <wp:docPr id="1471525395" name="Freeform: Shape 1471525395"/>
                <wp:cNvGraphicFramePr/>
                <a:graphic xmlns:a="http://schemas.openxmlformats.org/drawingml/2006/main">
                  <a:graphicData uri="http://schemas.microsoft.com/office/word/2010/wordprocessingShape">
                    <wps:wsp>
                      <wps:cNvSpPr/>
                      <wps:spPr>
                        <a:xfrm>
                          <a:off x="0" y="0"/>
                          <a:ext cx="7781925" cy="10701655"/>
                        </a:xfrm>
                        <a:custGeom>
                          <a:avLst/>
                          <a:gdLst/>
                          <a:ahLst/>
                          <a:cxnLst/>
                          <a:rect l="l" t="t" r="r" b="b"/>
                          <a:pathLst>
                            <a:path w="7560309" h="10692130" extrusionOk="0">
                              <a:moveTo>
                                <a:pt x="7559992" y="0"/>
                              </a:moveTo>
                              <a:lnTo>
                                <a:pt x="0" y="0"/>
                              </a:lnTo>
                              <a:lnTo>
                                <a:pt x="0" y="10692003"/>
                              </a:lnTo>
                              <a:lnTo>
                                <a:pt x="7559992" y="10692003"/>
                              </a:lnTo>
                              <a:lnTo>
                                <a:pt x="7559992" y="0"/>
                              </a:lnTo>
                              <a:close/>
                            </a:path>
                          </a:pathLst>
                        </a:custGeom>
                        <a:solidFill>
                          <a:srgbClr val="283583"/>
                        </a:solidFill>
                        <a:ln>
                          <a:noFill/>
                        </a:ln>
                      </wps:spPr>
                      <wps:bodyPr spcFirstLastPara="1" wrap="square" lIns="91425" tIns="91425" rIns="91425" bIns="91425" anchor="ctr" anchorCtr="0">
                        <a:noAutofit/>
                      </wps:bodyPr>
                    </wps:wsp>
                  </a:graphicData>
                </a:graphic>
              </wp:anchor>
            </w:drawing>
          </mc:Choice>
          <mc:Fallback>
            <w:pict>
              <v:shape w14:anchorId="0F11B0D6" id="Freeform: Shape 1471525395" o:spid="_x0000_s1026" style="position:absolute;margin-left:0;margin-top:0;width:612.75pt;height:842.65pt;z-index:251706368;visibility:visible;mso-wrap-style:square;mso-wrap-distance-left:0;mso-wrap-distance-top:0;mso-wrap-distance-right:0;mso-wrap-distance-bottom:0;mso-position-horizontal:left;mso-position-horizontal-relative:page;mso-position-vertical:top;mso-position-vertical-relative:page;v-text-anchor:middle" coordsize="7560309,10692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" path="m7559992,l,,,10692003r7559992,l7559992,xe" fillcolor="#283583" stroked="f">
                <v:path arrowok="t" o:extrusionok="f"/>
                <w10:wrap anchorx="page" anchory="page"/>
              </v:shape>
            </w:pict>
          </mc:Fallback>
        </mc:AlternateContent>
      </w:r>
    </w:p>
    <w:p w14:paraId="2C12DE14" w14:textId="77777777" w:rsidR="00AE3E87" w:rsidRPr="004518AF" w:rsidRDefault="00AE3E87">
      <w:pPr>
        <w:rPr>
          <w:i/>
        </w:rPr>
      </w:pPr>
    </w:p>
    <w:p w14:paraId="6ADE75F6" w14:textId="77777777" w:rsidR="00AE3E87" w:rsidRPr="004518AF" w:rsidRDefault="00AE3E87">
      <w:pPr>
        <w:rPr>
          <w:i/>
        </w:rPr>
      </w:pPr>
    </w:p>
    <w:p w14:paraId="73605041" w14:textId="77777777" w:rsidR="00AE3E87" w:rsidRPr="004518AF" w:rsidRDefault="00AE3E87">
      <w:pPr>
        <w:rPr>
          <w:i/>
        </w:rPr>
      </w:pPr>
    </w:p>
    <w:p w14:paraId="50F3D169" w14:textId="1D6AF311" w:rsidR="00AE3E87" w:rsidRDefault="00AE3E87">
      <w:pPr>
        <w:rPr>
          <w:sz w:val="22"/>
          <w:szCs w:val="22"/>
        </w:rPr>
      </w:pPr>
    </w:p>
    <w:sectPr w:rsidR="00AE3E87">
      <w:footerReference w:type="default" r:id="rId13"/>
      <w:pgSz w:w="12240" w:h="15840"/>
      <w:pgMar w:top="1440" w:right="1800" w:bottom="1440" w:left="1800" w:header="720" w:footer="1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756B89" w14:textId="77777777" w:rsidR="00881577" w:rsidRDefault="00881577">
      <w:pPr>
        <w:spacing w:after="0" w:line="240" w:lineRule="auto"/>
      </w:pPr>
      <w:r>
        <w:separator/>
      </w:r>
    </w:p>
  </w:endnote>
  <w:endnote w:type="continuationSeparator" w:id="0">
    <w:p w14:paraId="5368258E" w14:textId="77777777" w:rsidR="00881577" w:rsidRDefault="008815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C3C0BED0-E034-4E1E-9D1C-AB786CC7F5A2}"/>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0E28AB51-1DCD-40E2-A796-95DBF1588DB5}"/>
  </w:font>
  <w:font w:name="Calibri">
    <w:panose1 w:val="020F0502020204030204"/>
    <w:charset w:val="00"/>
    <w:family w:val="swiss"/>
    <w:pitch w:val="variable"/>
    <w:sig w:usb0="E4002EFF" w:usb1="C200247B" w:usb2="00000009" w:usb3="00000000" w:csb0="000001FF" w:csb1="00000000"/>
    <w:embedRegular r:id="rId3" w:fontKey="{959503CA-CD53-4B4F-832C-0B103F4EF893}"/>
    <w:embedBold r:id="rId4" w:fontKey="{0DC5A614-7393-4CD1-97C0-B25A63412043}"/>
    <w:embedItalic r:id="rId5" w:fontKey="{1C13D0AC-D13B-4A90-BFD8-C3E4762FD47F}"/>
    <w:embedBoldItalic r:id="rId6" w:fontKey="{2CC204B6-5FE1-48AF-A871-9B37D114CF7A}"/>
  </w:font>
  <w:font w:name="Courier">
    <w:panose1 w:val="02070409020205020404"/>
    <w:charset w:val="00"/>
    <w:family w:val="modern"/>
    <w:pitch w:val="fixed"/>
    <w:sig w:usb0="00000003" w:usb1="00000000" w:usb2="00000000" w:usb3="00000000" w:csb0="00000001" w:csb1="00000000"/>
  </w:font>
  <w:font w:name="Roboto Condensed">
    <w:charset w:val="00"/>
    <w:family w:val="auto"/>
    <w:pitch w:val="variable"/>
    <w:sig w:usb0="E0000AFF" w:usb1="5000217F" w:usb2="00000021" w:usb3="00000000" w:csb0="0000019F" w:csb1="00000000"/>
    <w:embedRegular r:id="rId7" w:fontKey="{D7F71BCD-CAB6-498C-9356-9C7D3A29A1EC}"/>
  </w:font>
  <w:font w:name="Quattrocento Sans">
    <w:charset w:val="00"/>
    <w:family w:val="swiss"/>
    <w:pitch w:val="variable"/>
    <w:sig w:usb0="800000BF" w:usb1="4000005B" w:usb2="00000000" w:usb3="00000000" w:csb0="00000001" w:csb1="00000000"/>
    <w:embedRegular r:id="rId8" w:fontKey="{93593DB9-8EAA-4819-A78B-8859F237D8BD}"/>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embedRegular r:id="rId9" w:fontKey="{71226308-88A0-4EEF-B88D-282B8CCCD6B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374D5" w14:textId="77777777" w:rsidR="00AE3E87" w:rsidRDefault="00000000">
    <w:pPr>
      <w:pBdr>
        <w:top w:val="nil"/>
        <w:left w:val="nil"/>
        <w:bottom w:val="nil"/>
        <w:right w:val="nil"/>
        <w:between w:val="nil"/>
      </w:pBdr>
      <w:tabs>
        <w:tab w:val="center" w:pos="4680"/>
        <w:tab w:val="right" w:pos="9360"/>
      </w:tabs>
      <w:spacing w:after="0" w:line="240" w:lineRule="auto"/>
      <w:jc w:val="both"/>
      <w:rPr>
        <w:b/>
        <w:i/>
        <w:color w:val="000000"/>
        <w:sz w:val="16"/>
        <w:szCs w:val="16"/>
      </w:rPr>
    </w:pPr>
    <w:r>
      <w:rPr>
        <w:noProof/>
      </w:rPr>
      <mc:AlternateContent>
        <mc:Choice Requires="wpg">
          <w:drawing>
            <wp:anchor distT="0" distB="0" distL="0" distR="0" simplePos="0" relativeHeight="251658240" behindDoc="1" locked="0" layoutInCell="1" hidden="0" allowOverlap="1" wp14:anchorId="64F5C887" wp14:editId="441AD144">
              <wp:simplePos x="0" y="0"/>
              <wp:positionH relativeFrom="column">
                <wp:posOffset>0</wp:posOffset>
              </wp:positionH>
              <wp:positionV relativeFrom="paragraph">
                <wp:posOffset>88900</wp:posOffset>
              </wp:positionV>
              <wp:extent cx="5486466" cy="794825"/>
              <wp:effectExtent l="0" t="0" r="0" b="0"/>
              <wp:wrapNone/>
              <wp:docPr id="1471525381" name="Group 1471525381"/>
              <wp:cNvGraphicFramePr/>
              <a:graphic xmlns:a="http://schemas.openxmlformats.org/drawingml/2006/main">
                <a:graphicData uri="http://schemas.microsoft.com/office/word/2010/wordprocessingGroup">
                  <wpg:wgp>
                    <wpg:cNvGrpSpPr/>
                    <wpg:grpSpPr>
                      <a:xfrm>
                        <a:off x="0" y="0"/>
                        <a:ext cx="5486466" cy="794825"/>
                        <a:chOff x="2602750" y="3382575"/>
                        <a:chExt cx="5486475" cy="794825"/>
                      </a:xfrm>
                    </wpg:grpSpPr>
                    <wpg:grpSp>
                      <wpg:cNvPr id="1497456975" name="Group 1497456975"/>
                      <wpg:cNvGrpSpPr/>
                      <wpg:grpSpPr>
                        <a:xfrm>
                          <a:off x="2602766" y="3382588"/>
                          <a:ext cx="5486533" cy="794810"/>
                          <a:chOff x="-1" y="0"/>
                          <a:chExt cx="7176858" cy="1058525"/>
                        </a:xfrm>
                      </wpg:grpSpPr>
                      <wps:wsp>
                        <wps:cNvPr id="127943786" name="Rectangle 127943786"/>
                        <wps:cNvSpPr/>
                        <wps:spPr>
                          <a:xfrm>
                            <a:off x="0" y="0"/>
                            <a:ext cx="7176750" cy="1058525"/>
                          </a:xfrm>
                          <a:prstGeom prst="rect">
                            <a:avLst/>
                          </a:prstGeom>
                          <a:noFill/>
                          <a:ln>
                            <a:noFill/>
                          </a:ln>
                        </wps:spPr>
                        <wps:txbx>
                          <w:txbxContent>
                            <w:p w14:paraId="5493EF4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pic:cNvPicPr preferRelativeResize="0"/>
                        </pic:nvPicPr>
                        <pic:blipFill rotWithShape="1">
                          <a:blip r:embed="rId1">
                            <a:alphaModFix/>
                          </a:blip>
                          <a:srcRect/>
                          <a:stretch/>
                        </pic:blipFill>
                        <pic:spPr>
                          <a:xfrm>
                            <a:off x="4662162" y="0"/>
                            <a:ext cx="2294883" cy="1058049"/>
                          </a:xfrm>
                          <a:prstGeom prst="rect">
                            <a:avLst/>
                          </a:prstGeom>
                          <a:noFill/>
                          <a:ln>
                            <a:noFill/>
                          </a:ln>
                        </pic:spPr>
                      </pic:pic>
                      <wps:wsp>
                        <wps:cNvPr id="752858942" name="Freeform: Shape 752858942"/>
                        <wps:cNvSpPr/>
                        <wps:spPr>
                          <a:xfrm>
                            <a:off x="-1" y="667638"/>
                            <a:ext cx="3433445" cy="311785"/>
                          </a:xfrm>
                          <a:custGeom>
                            <a:avLst/>
                            <a:gdLst/>
                            <a:ahLst/>
                            <a:cxnLst/>
                            <a:rect l="l" t="t" r="r" b="b"/>
                            <a:pathLst>
                              <a:path w="3433445" h="311785" extrusionOk="0">
                                <a:moveTo>
                                  <a:pt x="312712" y="4343"/>
                                </a:moveTo>
                                <a:lnTo>
                                  <a:pt x="308584" y="203"/>
                                </a:lnTo>
                                <a:lnTo>
                                  <a:pt x="0" y="307479"/>
                                </a:lnTo>
                                <a:lnTo>
                                  <a:pt x="4140" y="311619"/>
                                </a:lnTo>
                                <a:lnTo>
                                  <a:pt x="312712" y="4343"/>
                                </a:lnTo>
                                <a:close/>
                              </a:path>
                              <a:path w="3433445" h="311785" extrusionOk="0">
                                <a:moveTo>
                                  <a:pt x="357771" y="4343"/>
                                </a:moveTo>
                                <a:lnTo>
                                  <a:pt x="353644" y="203"/>
                                </a:lnTo>
                                <a:lnTo>
                                  <a:pt x="45059" y="307479"/>
                                </a:lnTo>
                                <a:lnTo>
                                  <a:pt x="49199" y="311619"/>
                                </a:lnTo>
                                <a:lnTo>
                                  <a:pt x="357771" y="4343"/>
                                </a:lnTo>
                                <a:close/>
                              </a:path>
                              <a:path w="3433445" h="311785" extrusionOk="0">
                                <a:moveTo>
                                  <a:pt x="402069" y="4127"/>
                                </a:moveTo>
                                <a:lnTo>
                                  <a:pt x="397941" y="0"/>
                                </a:lnTo>
                                <a:lnTo>
                                  <a:pt x="89547" y="307086"/>
                                </a:lnTo>
                                <a:lnTo>
                                  <a:pt x="93687" y="311213"/>
                                </a:lnTo>
                                <a:lnTo>
                                  <a:pt x="402069" y="4127"/>
                                </a:lnTo>
                                <a:close/>
                              </a:path>
                              <a:path w="3433445" h="311785" extrusionOk="0">
                                <a:moveTo>
                                  <a:pt x="447319" y="4343"/>
                                </a:moveTo>
                                <a:lnTo>
                                  <a:pt x="443191" y="203"/>
                                </a:lnTo>
                                <a:lnTo>
                                  <a:pt x="134607" y="307479"/>
                                </a:lnTo>
                                <a:lnTo>
                                  <a:pt x="138747" y="311619"/>
                                </a:lnTo>
                                <a:lnTo>
                                  <a:pt x="447319" y="4343"/>
                                </a:lnTo>
                                <a:close/>
                              </a:path>
                              <a:path w="3433445" h="311785" extrusionOk="0">
                                <a:moveTo>
                                  <a:pt x="491832" y="4343"/>
                                </a:moveTo>
                                <a:lnTo>
                                  <a:pt x="487705" y="203"/>
                                </a:lnTo>
                                <a:lnTo>
                                  <a:pt x="179120" y="307479"/>
                                </a:lnTo>
                                <a:lnTo>
                                  <a:pt x="183261" y="311619"/>
                                </a:lnTo>
                                <a:lnTo>
                                  <a:pt x="491832" y="4343"/>
                                </a:lnTo>
                                <a:close/>
                              </a:path>
                              <a:path w="3433445" h="311785" extrusionOk="0">
                                <a:moveTo>
                                  <a:pt x="536892" y="4343"/>
                                </a:moveTo>
                                <a:lnTo>
                                  <a:pt x="532765" y="203"/>
                                </a:lnTo>
                                <a:lnTo>
                                  <a:pt x="224180" y="307479"/>
                                </a:lnTo>
                                <a:lnTo>
                                  <a:pt x="228320" y="311619"/>
                                </a:lnTo>
                                <a:lnTo>
                                  <a:pt x="536892" y="4343"/>
                                </a:lnTo>
                                <a:close/>
                              </a:path>
                              <a:path w="3433445" h="311785" extrusionOk="0">
                                <a:moveTo>
                                  <a:pt x="581393" y="4343"/>
                                </a:moveTo>
                                <a:lnTo>
                                  <a:pt x="577253" y="203"/>
                                </a:lnTo>
                                <a:lnTo>
                                  <a:pt x="268668" y="307479"/>
                                </a:lnTo>
                                <a:lnTo>
                                  <a:pt x="272808" y="311619"/>
                                </a:lnTo>
                                <a:lnTo>
                                  <a:pt x="581393" y="4343"/>
                                </a:lnTo>
                                <a:close/>
                              </a:path>
                              <a:path w="3433445" h="311785" extrusionOk="0">
                                <a:moveTo>
                                  <a:pt x="626440" y="4343"/>
                                </a:moveTo>
                                <a:lnTo>
                                  <a:pt x="622312" y="203"/>
                                </a:lnTo>
                                <a:lnTo>
                                  <a:pt x="313728" y="307479"/>
                                </a:lnTo>
                                <a:lnTo>
                                  <a:pt x="317868" y="311619"/>
                                </a:lnTo>
                                <a:lnTo>
                                  <a:pt x="626440" y="4343"/>
                                </a:lnTo>
                                <a:close/>
                              </a:path>
                              <a:path w="3433445" h="311785" extrusionOk="0">
                                <a:moveTo>
                                  <a:pt x="670953" y="4343"/>
                                </a:moveTo>
                                <a:lnTo>
                                  <a:pt x="666788" y="203"/>
                                </a:lnTo>
                                <a:lnTo>
                                  <a:pt x="358228" y="307479"/>
                                </a:lnTo>
                                <a:lnTo>
                                  <a:pt x="362369" y="311619"/>
                                </a:lnTo>
                                <a:lnTo>
                                  <a:pt x="670953" y="4343"/>
                                </a:lnTo>
                                <a:close/>
                              </a:path>
                              <a:path w="3433445" h="311785" extrusionOk="0">
                                <a:moveTo>
                                  <a:pt x="716026" y="4343"/>
                                </a:moveTo>
                                <a:lnTo>
                                  <a:pt x="711885" y="203"/>
                                </a:lnTo>
                                <a:lnTo>
                                  <a:pt x="403301" y="307479"/>
                                </a:lnTo>
                                <a:lnTo>
                                  <a:pt x="407441" y="311619"/>
                                </a:lnTo>
                                <a:lnTo>
                                  <a:pt x="716026" y="4343"/>
                                </a:lnTo>
                                <a:close/>
                              </a:path>
                              <a:path w="3433445" h="311785" extrusionOk="0">
                                <a:moveTo>
                                  <a:pt x="760501" y="4343"/>
                                </a:moveTo>
                                <a:lnTo>
                                  <a:pt x="756373" y="203"/>
                                </a:lnTo>
                                <a:lnTo>
                                  <a:pt x="447789" y="307479"/>
                                </a:lnTo>
                                <a:lnTo>
                                  <a:pt x="451929" y="311619"/>
                                </a:lnTo>
                                <a:lnTo>
                                  <a:pt x="760501" y="4343"/>
                                </a:lnTo>
                                <a:close/>
                              </a:path>
                              <a:path w="3433445" h="311785" extrusionOk="0">
                                <a:moveTo>
                                  <a:pt x="805573" y="4343"/>
                                </a:moveTo>
                                <a:lnTo>
                                  <a:pt x="801433" y="203"/>
                                </a:lnTo>
                                <a:lnTo>
                                  <a:pt x="492848" y="307479"/>
                                </a:lnTo>
                                <a:lnTo>
                                  <a:pt x="496989" y="311619"/>
                                </a:lnTo>
                                <a:lnTo>
                                  <a:pt x="805573" y="4343"/>
                                </a:lnTo>
                                <a:close/>
                              </a:path>
                              <a:path w="3433445" h="311785" extrusionOk="0">
                                <a:moveTo>
                                  <a:pt x="850074" y="4343"/>
                                </a:moveTo>
                                <a:lnTo>
                                  <a:pt x="845934" y="203"/>
                                </a:lnTo>
                                <a:lnTo>
                                  <a:pt x="537349" y="307479"/>
                                </a:lnTo>
                                <a:lnTo>
                                  <a:pt x="541489" y="311619"/>
                                </a:lnTo>
                                <a:lnTo>
                                  <a:pt x="850074" y="4343"/>
                                </a:lnTo>
                                <a:close/>
                              </a:path>
                              <a:path w="3433445" h="311785" extrusionOk="0">
                                <a:moveTo>
                                  <a:pt x="895134" y="4343"/>
                                </a:moveTo>
                                <a:lnTo>
                                  <a:pt x="890993" y="203"/>
                                </a:lnTo>
                                <a:lnTo>
                                  <a:pt x="582409" y="307479"/>
                                </a:lnTo>
                                <a:lnTo>
                                  <a:pt x="586549" y="311619"/>
                                </a:lnTo>
                                <a:lnTo>
                                  <a:pt x="895134" y="4343"/>
                                </a:lnTo>
                                <a:close/>
                              </a:path>
                              <a:path w="3433445" h="311785" extrusionOk="0">
                                <a:moveTo>
                                  <a:pt x="939634" y="4343"/>
                                </a:moveTo>
                                <a:lnTo>
                                  <a:pt x="935494" y="203"/>
                                </a:lnTo>
                                <a:lnTo>
                                  <a:pt x="626910" y="307479"/>
                                </a:lnTo>
                                <a:lnTo>
                                  <a:pt x="631050" y="311619"/>
                                </a:lnTo>
                                <a:lnTo>
                                  <a:pt x="939634" y="4343"/>
                                </a:lnTo>
                                <a:close/>
                              </a:path>
                              <a:path w="3433445" h="311785" extrusionOk="0">
                                <a:moveTo>
                                  <a:pt x="1203706" y="4343"/>
                                </a:moveTo>
                                <a:lnTo>
                                  <a:pt x="1199578" y="203"/>
                                </a:lnTo>
                                <a:lnTo>
                                  <a:pt x="890993" y="307479"/>
                                </a:lnTo>
                                <a:lnTo>
                                  <a:pt x="895134" y="311619"/>
                                </a:lnTo>
                                <a:lnTo>
                                  <a:pt x="1203706" y="4343"/>
                                </a:lnTo>
                                <a:close/>
                              </a:path>
                              <a:path w="3433445" h="311785" extrusionOk="0">
                                <a:moveTo>
                                  <a:pt x="1248791" y="4343"/>
                                </a:moveTo>
                                <a:lnTo>
                                  <a:pt x="1244650" y="203"/>
                                </a:lnTo>
                                <a:lnTo>
                                  <a:pt x="936066" y="307479"/>
                                </a:lnTo>
                                <a:lnTo>
                                  <a:pt x="940206" y="311619"/>
                                </a:lnTo>
                                <a:lnTo>
                                  <a:pt x="1248791" y="4343"/>
                                </a:lnTo>
                                <a:close/>
                              </a:path>
                              <a:path w="3433445" h="311785" extrusionOk="0">
                                <a:moveTo>
                                  <a:pt x="1293050" y="4127"/>
                                </a:moveTo>
                                <a:lnTo>
                                  <a:pt x="1288923" y="0"/>
                                </a:lnTo>
                                <a:lnTo>
                                  <a:pt x="980554" y="307086"/>
                                </a:lnTo>
                                <a:lnTo>
                                  <a:pt x="984694" y="311213"/>
                                </a:lnTo>
                                <a:lnTo>
                                  <a:pt x="1293050" y="4127"/>
                                </a:lnTo>
                                <a:close/>
                              </a:path>
                              <a:path w="3433445" h="311785" extrusionOk="0">
                                <a:moveTo>
                                  <a:pt x="1338338" y="4343"/>
                                </a:moveTo>
                                <a:lnTo>
                                  <a:pt x="1334198" y="203"/>
                                </a:lnTo>
                                <a:lnTo>
                                  <a:pt x="1025613" y="307479"/>
                                </a:lnTo>
                                <a:lnTo>
                                  <a:pt x="1029754" y="311619"/>
                                </a:lnTo>
                                <a:lnTo>
                                  <a:pt x="1338338" y="4343"/>
                                </a:lnTo>
                                <a:close/>
                              </a:path>
                              <a:path w="3433445" h="311785" extrusionOk="0">
                                <a:moveTo>
                                  <a:pt x="1382826" y="4343"/>
                                </a:moveTo>
                                <a:lnTo>
                                  <a:pt x="1382610" y="4140"/>
                                </a:lnTo>
                                <a:lnTo>
                                  <a:pt x="1378686" y="203"/>
                                </a:lnTo>
                                <a:lnTo>
                                  <a:pt x="1378496" y="0"/>
                                </a:lnTo>
                                <a:lnTo>
                                  <a:pt x="1070102" y="307086"/>
                                </a:lnTo>
                                <a:lnTo>
                                  <a:pt x="1070292" y="307289"/>
                                </a:lnTo>
                                <a:lnTo>
                                  <a:pt x="1070102" y="307479"/>
                                </a:lnTo>
                                <a:lnTo>
                                  <a:pt x="1074242" y="311619"/>
                                </a:lnTo>
                                <a:lnTo>
                                  <a:pt x="1382826" y="4343"/>
                                </a:lnTo>
                                <a:close/>
                              </a:path>
                              <a:path w="3433445" h="311785" extrusionOk="0">
                                <a:moveTo>
                                  <a:pt x="1427899" y="4343"/>
                                </a:moveTo>
                                <a:lnTo>
                                  <a:pt x="1423771" y="203"/>
                                </a:lnTo>
                                <a:lnTo>
                                  <a:pt x="1115187" y="307479"/>
                                </a:lnTo>
                                <a:lnTo>
                                  <a:pt x="1119327" y="311619"/>
                                </a:lnTo>
                                <a:lnTo>
                                  <a:pt x="1427899" y="4343"/>
                                </a:lnTo>
                                <a:close/>
                              </a:path>
                              <a:path w="3433445" h="311785" extrusionOk="0">
                                <a:moveTo>
                                  <a:pt x="1472399" y="4343"/>
                                </a:moveTo>
                                <a:lnTo>
                                  <a:pt x="1472184" y="4127"/>
                                </a:lnTo>
                                <a:lnTo>
                                  <a:pt x="1468259" y="203"/>
                                </a:lnTo>
                                <a:lnTo>
                                  <a:pt x="1468043" y="0"/>
                                </a:lnTo>
                                <a:lnTo>
                                  <a:pt x="1159675" y="307086"/>
                                </a:lnTo>
                                <a:lnTo>
                                  <a:pt x="1159865" y="307289"/>
                                </a:lnTo>
                                <a:lnTo>
                                  <a:pt x="1159675" y="307479"/>
                                </a:lnTo>
                                <a:lnTo>
                                  <a:pt x="1163815" y="311619"/>
                                </a:lnTo>
                                <a:lnTo>
                                  <a:pt x="1472399" y="4343"/>
                                </a:lnTo>
                                <a:close/>
                              </a:path>
                              <a:path w="3433445" h="311785" extrusionOk="0">
                                <a:moveTo>
                                  <a:pt x="1517459" y="4343"/>
                                </a:moveTo>
                                <a:lnTo>
                                  <a:pt x="1513319" y="203"/>
                                </a:lnTo>
                                <a:lnTo>
                                  <a:pt x="1204734" y="307479"/>
                                </a:lnTo>
                                <a:lnTo>
                                  <a:pt x="1208874" y="311619"/>
                                </a:lnTo>
                                <a:lnTo>
                                  <a:pt x="1517459" y="4343"/>
                                </a:lnTo>
                                <a:close/>
                              </a:path>
                              <a:path w="3433445" h="311785" extrusionOk="0">
                                <a:moveTo>
                                  <a:pt x="1561947" y="4343"/>
                                </a:moveTo>
                                <a:lnTo>
                                  <a:pt x="1561731" y="4140"/>
                                </a:lnTo>
                                <a:lnTo>
                                  <a:pt x="1557807" y="203"/>
                                </a:lnTo>
                                <a:lnTo>
                                  <a:pt x="1557616" y="0"/>
                                </a:lnTo>
                                <a:lnTo>
                                  <a:pt x="1249222" y="307086"/>
                                </a:lnTo>
                                <a:lnTo>
                                  <a:pt x="1249413" y="307289"/>
                                </a:lnTo>
                                <a:lnTo>
                                  <a:pt x="1249222" y="307479"/>
                                </a:lnTo>
                                <a:lnTo>
                                  <a:pt x="1253363" y="311619"/>
                                </a:lnTo>
                                <a:lnTo>
                                  <a:pt x="1561947" y="4343"/>
                                </a:lnTo>
                                <a:close/>
                              </a:path>
                              <a:path w="3433445" h="311785" extrusionOk="0">
                                <a:moveTo>
                                  <a:pt x="1607007" y="4343"/>
                                </a:moveTo>
                                <a:lnTo>
                                  <a:pt x="1602879" y="203"/>
                                </a:lnTo>
                                <a:lnTo>
                                  <a:pt x="1294295" y="307479"/>
                                </a:lnTo>
                                <a:lnTo>
                                  <a:pt x="1298435" y="311619"/>
                                </a:lnTo>
                                <a:lnTo>
                                  <a:pt x="1607007" y="4343"/>
                                </a:lnTo>
                                <a:close/>
                              </a:path>
                              <a:path w="3433445" h="311785" extrusionOk="0">
                                <a:moveTo>
                                  <a:pt x="1651508" y="4343"/>
                                </a:moveTo>
                                <a:lnTo>
                                  <a:pt x="1651279" y="4140"/>
                                </a:lnTo>
                                <a:lnTo>
                                  <a:pt x="1647355" y="203"/>
                                </a:lnTo>
                                <a:lnTo>
                                  <a:pt x="1647164" y="0"/>
                                </a:lnTo>
                                <a:lnTo>
                                  <a:pt x="1338795" y="307086"/>
                                </a:lnTo>
                                <a:lnTo>
                                  <a:pt x="1338986" y="307289"/>
                                </a:lnTo>
                                <a:lnTo>
                                  <a:pt x="1338795" y="307479"/>
                                </a:lnTo>
                                <a:lnTo>
                                  <a:pt x="1342936" y="311619"/>
                                </a:lnTo>
                                <a:lnTo>
                                  <a:pt x="1651508" y="4343"/>
                                </a:lnTo>
                                <a:close/>
                              </a:path>
                              <a:path w="3433445" h="311785" extrusionOk="0">
                                <a:moveTo>
                                  <a:pt x="1696580" y="4343"/>
                                </a:moveTo>
                                <a:lnTo>
                                  <a:pt x="1692440" y="203"/>
                                </a:lnTo>
                                <a:lnTo>
                                  <a:pt x="1383855" y="307479"/>
                                </a:lnTo>
                                <a:lnTo>
                                  <a:pt x="1387995" y="311619"/>
                                </a:lnTo>
                                <a:lnTo>
                                  <a:pt x="1696580" y="4343"/>
                                </a:lnTo>
                                <a:close/>
                              </a:path>
                              <a:path w="3433445" h="311785" extrusionOk="0">
                                <a:moveTo>
                                  <a:pt x="1741068" y="4343"/>
                                </a:moveTo>
                                <a:lnTo>
                                  <a:pt x="1740852" y="4140"/>
                                </a:lnTo>
                                <a:lnTo>
                                  <a:pt x="1736928" y="203"/>
                                </a:lnTo>
                                <a:lnTo>
                                  <a:pt x="1736737" y="0"/>
                                </a:lnTo>
                                <a:lnTo>
                                  <a:pt x="1428343" y="307086"/>
                                </a:lnTo>
                                <a:lnTo>
                                  <a:pt x="1428534" y="307289"/>
                                </a:lnTo>
                                <a:lnTo>
                                  <a:pt x="1428343" y="307479"/>
                                </a:lnTo>
                                <a:lnTo>
                                  <a:pt x="1432483" y="311619"/>
                                </a:lnTo>
                                <a:lnTo>
                                  <a:pt x="1741068" y="4343"/>
                                </a:lnTo>
                                <a:close/>
                              </a:path>
                              <a:path w="3433445" h="311785" extrusionOk="0">
                                <a:moveTo>
                                  <a:pt x="1786115" y="4343"/>
                                </a:moveTo>
                                <a:lnTo>
                                  <a:pt x="1781987" y="203"/>
                                </a:lnTo>
                                <a:lnTo>
                                  <a:pt x="1473403" y="307479"/>
                                </a:lnTo>
                                <a:lnTo>
                                  <a:pt x="1477543" y="311619"/>
                                </a:lnTo>
                                <a:lnTo>
                                  <a:pt x="1786115" y="4343"/>
                                </a:lnTo>
                                <a:close/>
                              </a:path>
                              <a:path w="3433445" h="311785" extrusionOk="0">
                                <a:moveTo>
                                  <a:pt x="1830616" y="4343"/>
                                </a:moveTo>
                                <a:lnTo>
                                  <a:pt x="1830400" y="4127"/>
                                </a:lnTo>
                                <a:lnTo>
                                  <a:pt x="1826488" y="203"/>
                                </a:lnTo>
                                <a:lnTo>
                                  <a:pt x="1826272" y="0"/>
                                </a:lnTo>
                                <a:lnTo>
                                  <a:pt x="1517904" y="307086"/>
                                </a:lnTo>
                                <a:lnTo>
                                  <a:pt x="1518094" y="307289"/>
                                </a:lnTo>
                                <a:lnTo>
                                  <a:pt x="1517904" y="307479"/>
                                </a:lnTo>
                                <a:lnTo>
                                  <a:pt x="1522044" y="311619"/>
                                </a:lnTo>
                                <a:lnTo>
                                  <a:pt x="1830616" y="4343"/>
                                </a:lnTo>
                                <a:close/>
                              </a:path>
                              <a:path w="3433445" h="311785" extrusionOk="0">
                                <a:moveTo>
                                  <a:pt x="2094725" y="4343"/>
                                </a:moveTo>
                                <a:lnTo>
                                  <a:pt x="2090585" y="203"/>
                                </a:lnTo>
                                <a:lnTo>
                                  <a:pt x="1782000" y="307479"/>
                                </a:lnTo>
                                <a:lnTo>
                                  <a:pt x="1786140" y="311619"/>
                                </a:lnTo>
                                <a:lnTo>
                                  <a:pt x="2094725" y="4343"/>
                                </a:lnTo>
                                <a:close/>
                              </a:path>
                              <a:path w="3433445" h="311785" extrusionOk="0">
                                <a:moveTo>
                                  <a:pt x="2139785" y="4343"/>
                                </a:moveTo>
                                <a:lnTo>
                                  <a:pt x="2135644" y="203"/>
                                </a:lnTo>
                                <a:lnTo>
                                  <a:pt x="1827060" y="307479"/>
                                </a:lnTo>
                                <a:lnTo>
                                  <a:pt x="1831200" y="311619"/>
                                </a:lnTo>
                                <a:lnTo>
                                  <a:pt x="2139785" y="4343"/>
                                </a:lnTo>
                                <a:close/>
                              </a:path>
                              <a:path w="3433445" h="311785" extrusionOk="0">
                                <a:moveTo>
                                  <a:pt x="2184069" y="4127"/>
                                </a:moveTo>
                                <a:lnTo>
                                  <a:pt x="2179929" y="0"/>
                                </a:lnTo>
                                <a:lnTo>
                                  <a:pt x="1871548" y="307086"/>
                                </a:lnTo>
                                <a:lnTo>
                                  <a:pt x="1875688" y="311213"/>
                                </a:lnTo>
                                <a:lnTo>
                                  <a:pt x="2184069" y="4127"/>
                                </a:lnTo>
                                <a:close/>
                              </a:path>
                              <a:path w="3433445" h="311785" extrusionOk="0">
                                <a:moveTo>
                                  <a:pt x="2229345" y="4343"/>
                                </a:moveTo>
                                <a:lnTo>
                                  <a:pt x="2225205" y="203"/>
                                </a:lnTo>
                                <a:lnTo>
                                  <a:pt x="1916620" y="307479"/>
                                </a:lnTo>
                                <a:lnTo>
                                  <a:pt x="1920760" y="311619"/>
                                </a:lnTo>
                                <a:lnTo>
                                  <a:pt x="2229345" y="4343"/>
                                </a:lnTo>
                                <a:close/>
                              </a:path>
                              <a:path w="3433445" h="311785" extrusionOk="0">
                                <a:moveTo>
                                  <a:pt x="2273833" y="4343"/>
                                </a:moveTo>
                                <a:lnTo>
                                  <a:pt x="2273617" y="4127"/>
                                </a:lnTo>
                                <a:lnTo>
                                  <a:pt x="2269693" y="203"/>
                                </a:lnTo>
                                <a:lnTo>
                                  <a:pt x="2269477" y="0"/>
                                </a:lnTo>
                                <a:lnTo>
                                  <a:pt x="1961108" y="307086"/>
                                </a:lnTo>
                                <a:lnTo>
                                  <a:pt x="1961299" y="307289"/>
                                </a:lnTo>
                                <a:lnTo>
                                  <a:pt x="1961108" y="307479"/>
                                </a:lnTo>
                                <a:lnTo>
                                  <a:pt x="1965248" y="311619"/>
                                </a:lnTo>
                                <a:lnTo>
                                  <a:pt x="2273833" y="4343"/>
                                </a:lnTo>
                                <a:close/>
                              </a:path>
                              <a:path w="3433445" h="311785" extrusionOk="0">
                                <a:moveTo>
                                  <a:pt x="2318905" y="4343"/>
                                </a:moveTo>
                                <a:lnTo>
                                  <a:pt x="2314765" y="203"/>
                                </a:lnTo>
                                <a:lnTo>
                                  <a:pt x="2006180" y="307479"/>
                                </a:lnTo>
                                <a:lnTo>
                                  <a:pt x="2010321" y="311619"/>
                                </a:lnTo>
                                <a:lnTo>
                                  <a:pt x="2318905" y="4343"/>
                                </a:lnTo>
                                <a:close/>
                              </a:path>
                              <a:path w="3433445" h="311785" extrusionOk="0">
                                <a:moveTo>
                                  <a:pt x="2363393" y="4343"/>
                                </a:moveTo>
                                <a:lnTo>
                                  <a:pt x="2363178" y="4140"/>
                                </a:lnTo>
                                <a:lnTo>
                                  <a:pt x="2359253" y="203"/>
                                </a:lnTo>
                                <a:lnTo>
                                  <a:pt x="2359050" y="0"/>
                                </a:lnTo>
                                <a:lnTo>
                                  <a:pt x="2050669" y="307086"/>
                                </a:lnTo>
                                <a:lnTo>
                                  <a:pt x="2050859" y="307289"/>
                                </a:lnTo>
                                <a:lnTo>
                                  <a:pt x="2050669" y="307479"/>
                                </a:lnTo>
                                <a:lnTo>
                                  <a:pt x="2054809" y="311619"/>
                                </a:lnTo>
                                <a:lnTo>
                                  <a:pt x="2363393" y="4343"/>
                                </a:lnTo>
                                <a:close/>
                              </a:path>
                              <a:path w="3433445" h="311785" extrusionOk="0">
                                <a:moveTo>
                                  <a:pt x="2408466" y="4343"/>
                                </a:moveTo>
                                <a:lnTo>
                                  <a:pt x="2404326" y="203"/>
                                </a:lnTo>
                                <a:lnTo>
                                  <a:pt x="2095741" y="307479"/>
                                </a:lnTo>
                                <a:lnTo>
                                  <a:pt x="2099881" y="311619"/>
                                </a:lnTo>
                                <a:lnTo>
                                  <a:pt x="2408466" y="4343"/>
                                </a:lnTo>
                                <a:close/>
                              </a:path>
                              <a:path w="3433445" h="311785" extrusionOk="0">
                                <a:moveTo>
                                  <a:pt x="2452954" y="4343"/>
                                </a:moveTo>
                                <a:lnTo>
                                  <a:pt x="2452738" y="4127"/>
                                </a:lnTo>
                                <a:lnTo>
                                  <a:pt x="2448814" y="203"/>
                                </a:lnTo>
                                <a:lnTo>
                                  <a:pt x="2448598" y="0"/>
                                </a:lnTo>
                                <a:lnTo>
                                  <a:pt x="2140229" y="307086"/>
                                </a:lnTo>
                                <a:lnTo>
                                  <a:pt x="2140420" y="307289"/>
                                </a:lnTo>
                                <a:lnTo>
                                  <a:pt x="2140229" y="307479"/>
                                </a:lnTo>
                                <a:lnTo>
                                  <a:pt x="2144369" y="311619"/>
                                </a:lnTo>
                                <a:lnTo>
                                  <a:pt x="2452954" y="4343"/>
                                </a:lnTo>
                                <a:close/>
                              </a:path>
                              <a:path w="3433445" h="311785" extrusionOk="0">
                                <a:moveTo>
                                  <a:pt x="2498026" y="4343"/>
                                </a:moveTo>
                                <a:lnTo>
                                  <a:pt x="2493861" y="203"/>
                                </a:lnTo>
                                <a:lnTo>
                                  <a:pt x="2185301" y="307479"/>
                                </a:lnTo>
                                <a:lnTo>
                                  <a:pt x="2189442" y="311619"/>
                                </a:lnTo>
                                <a:lnTo>
                                  <a:pt x="2498026" y="4343"/>
                                </a:lnTo>
                                <a:close/>
                              </a:path>
                              <a:path w="3433445" h="311785" extrusionOk="0">
                                <a:moveTo>
                                  <a:pt x="2542514" y="4343"/>
                                </a:moveTo>
                                <a:lnTo>
                                  <a:pt x="2542298" y="4140"/>
                                </a:lnTo>
                                <a:lnTo>
                                  <a:pt x="2538374" y="203"/>
                                </a:lnTo>
                                <a:lnTo>
                                  <a:pt x="2538184" y="0"/>
                                </a:lnTo>
                                <a:lnTo>
                                  <a:pt x="2229789" y="307086"/>
                                </a:lnTo>
                                <a:lnTo>
                                  <a:pt x="2229980" y="307289"/>
                                </a:lnTo>
                                <a:lnTo>
                                  <a:pt x="2229789" y="307479"/>
                                </a:lnTo>
                                <a:lnTo>
                                  <a:pt x="2233930" y="311619"/>
                                </a:lnTo>
                                <a:lnTo>
                                  <a:pt x="2542514" y="4343"/>
                                </a:lnTo>
                                <a:close/>
                              </a:path>
                              <a:path w="3433445" h="311785" extrusionOk="0">
                                <a:moveTo>
                                  <a:pt x="2587587" y="4343"/>
                                </a:moveTo>
                                <a:lnTo>
                                  <a:pt x="2583446" y="203"/>
                                </a:lnTo>
                                <a:lnTo>
                                  <a:pt x="2274862" y="307479"/>
                                </a:lnTo>
                                <a:lnTo>
                                  <a:pt x="2279002" y="311619"/>
                                </a:lnTo>
                                <a:lnTo>
                                  <a:pt x="2587587" y="4343"/>
                                </a:lnTo>
                                <a:close/>
                              </a:path>
                              <a:path w="3433445" h="311785" extrusionOk="0">
                                <a:moveTo>
                                  <a:pt x="2632075" y="4343"/>
                                </a:moveTo>
                                <a:lnTo>
                                  <a:pt x="2631846" y="4140"/>
                                </a:lnTo>
                                <a:lnTo>
                                  <a:pt x="2627909" y="203"/>
                                </a:lnTo>
                                <a:lnTo>
                                  <a:pt x="2627719" y="0"/>
                                </a:lnTo>
                                <a:lnTo>
                                  <a:pt x="2319350" y="307086"/>
                                </a:lnTo>
                                <a:lnTo>
                                  <a:pt x="2319540" y="307289"/>
                                </a:lnTo>
                                <a:lnTo>
                                  <a:pt x="2319350" y="307479"/>
                                </a:lnTo>
                                <a:lnTo>
                                  <a:pt x="2323490" y="311619"/>
                                </a:lnTo>
                                <a:lnTo>
                                  <a:pt x="2632075" y="4343"/>
                                </a:lnTo>
                                <a:close/>
                              </a:path>
                              <a:path w="3433445" h="311785" extrusionOk="0">
                                <a:moveTo>
                                  <a:pt x="2677134" y="4343"/>
                                </a:moveTo>
                                <a:lnTo>
                                  <a:pt x="2672994" y="203"/>
                                </a:lnTo>
                                <a:lnTo>
                                  <a:pt x="2364409" y="307479"/>
                                </a:lnTo>
                                <a:lnTo>
                                  <a:pt x="2368550" y="311619"/>
                                </a:lnTo>
                                <a:lnTo>
                                  <a:pt x="2677134" y="4343"/>
                                </a:lnTo>
                                <a:close/>
                              </a:path>
                              <a:path w="3433445" h="311785" extrusionOk="0">
                                <a:moveTo>
                                  <a:pt x="2721622" y="4343"/>
                                </a:moveTo>
                                <a:lnTo>
                                  <a:pt x="2721406" y="4140"/>
                                </a:lnTo>
                                <a:lnTo>
                                  <a:pt x="2717482" y="203"/>
                                </a:lnTo>
                                <a:lnTo>
                                  <a:pt x="2717279" y="0"/>
                                </a:lnTo>
                                <a:lnTo>
                                  <a:pt x="2408898" y="307086"/>
                                </a:lnTo>
                                <a:lnTo>
                                  <a:pt x="2409088" y="307289"/>
                                </a:lnTo>
                                <a:lnTo>
                                  <a:pt x="2408898" y="307479"/>
                                </a:lnTo>
                                <a:lnTo>
                                  <a:pt x="2413038" y="311619"/>
                                </a:lnTo>
                                <a:lnTo>
                                  <a:pt x="2721622" y="4343"/>
                                </a:lnTo>
                                <a:close/>
                              </a:path>
                              <a:path w="3433445" h="311785" extrusionOk="0">
                                <a:moveTo>
                                  <a:pt x="2985706" y="4343"/>
                                </a:moveTo>
                                <a:lnTo>
                                  <a:pt x="2981566" y="203"/>
                                </a:lnTo>
                                <a:lnTo>
                                  <a:pt x="2672981" y="307479"/>
                                </a:lnTo>
                                <a:lnTo>
                                  <a:pt x="2677122" y="311619"/>
                                </a:lnTo>
                                <a:lnTo>
                                  <a:pt x="2985706" y="4343"/>
                                </a:lnTo>
                                <a:close/>
                              </a:path>
                              <a:path w="3433445" h="311785" extrusionOk="0">
                                <a:moveTo>
                                  <a:pt x="3030791" y="4343"/>
                                </a:moveTo>
                                <a:lnTo>
                                  <a:pt x="3026651" y="203"/>
                                </a:lnTo>
                                <a:lnTo>
                                  <a:pt x="2718066" y="307479"/>
                                </a:lnTo>
                                <a:lnTo>
                                  <a:pt x="2722207" y="311619"/>
                                </a:lnTo>
                                <a:lnTo>
                                  <a:pt x="3030791" y="4343"/>
                                </a:lnTo>
                                <a:close/>
                              </a:path>
                              <a:path w="3433445" h="311785" extrusionOk="0">
                                <a:moveTo>
                                  <a:pt x="3075051" y="4127"/>
                                </a:moveTo>
                                <a:lnTo>
                                  <a:pt x="3070923" y="0"/>
                                </a:lnTo>
                                <a:lnTo>
                                  <a:pt x="2762554" y="307086"/>
                                </a:lnTo>
                                <a:lnTo>
                                  <a:pt x="2766695" y="311213"/>
                                </a:lnTo>
                                <a:lnTo>
                                  <a:pt x="3075051" y="4127"/>
                                </a:lnTo>
                                <a:close/>
                              </a:path>
                              <a:path w="3433445" h="311785" extrusionOk="0">
                                <a:moveTo>
                                  <a:pt x="3120339" y="4343"/>
                                </a:moveTo>
                                <a:lnTo>
                                  <a:pt x="3116199" y="203"/>
                                </a:lnTo>
                                <a:lnTo>
                                  <a:pt x="2807614" y="307479"/>
                                </a:lnTo>
                                <a:lnTo>
                                  <a:pt x="2811754" y="311619"/>
                                </a:lnTo>
                                <a:lnTo>
                                  <a:pt x="3120339" y="4343"/>
                                </a:lnTo>
                                <a:close/>
                              </a:path>
                              <a:path w="3433445" h="311785" extrusionOk="0">
                                <a:moveTo>
                                  <a:pt x="3164827" y="4343"/>
                                </a:moveTo>
                                <a:lnTo>
                                  <a:pt x="3164611" y="4140"/>
                                </a:lnTo>
                                <a:lnTo>
                                  <a:pt x="3160687" y="203"/>
                                </a:lnTo>
                                <a:lnTo>
                                  <a:pt x="3160496" y="0"/>
                                </a:lnTo>
                                <a:lnTo>
                                  <a:pt x="2852102" y="307086"/>
                                </a:lnTo>
                                <a:lnTo>
                                  <a:pt x="2852293" y="307289"/>
                                </a:lnTo>
                                <a:lnTo>
                                  <a:pt x="2852102" y="307479"/>
                                </a:lnTo>
                                <a:lnTo>
                                  <a:pt x="2856242" y="311619"/>
                                </a:lnTo>
                                <a:lnTo>
                                  <a:pt x="3164827" y="4343"/>
                                </a:lnTo>
                                <a:close/>
                              </a:path>
                              <a:path w="3433445" h="311785" extrusionOk="0">
                                <a:moveTo>
                                  <a:pt x="3209912" y="4343"/>
                                </a:moveTo>
                                <a:lnTo>
                                  <a:pt x="3205746" y="203"/>
                                </a:lnTo>
                                <a:lnTo>
                                  <a:pt x="2897187" y="307479"/>
                                </a:lnTo>
                                <a:lnTo>
                                  <a:pt x="2901327" y="311619"/>
                                </a:lnTo>
                                <a:lnTo>
                                  <a:pt x="3209912" y="4343"/>
                                </a:lnTo>
                                <a:close/>
                              </a:path>
                              <a:path w="3433445" h="311785" extrusionOk="0">
                                <a:moveTo>
                                  <a:pt x="3254400" y="4343"/>
                                </a:moveTo>
                                <a:lnTo>
                                  <a:pt x="3254171" y="4140"/>
                                </a:lnTo>
                                <a:lnTo>
                                  <a:pt x="3250234" y="203"/>
                                </a:lnTo>
                                <a:lnTo>
                                  <a:pt x="3250044" y="0"/>
                                </a:lnTo>
                                <a:lnTo>
                                  <a:pt x="2941675" y="307086"/>
                                </a:lnTo>
                                <a:lnTo>
                                  <a:pt x="2941866" y="307289"/>
                                </a:lnTo>
                                <a:lnTo>
                                  <a:pt x="2941675" y="307479"/>
                                </a:lnTo>
                                <a:lnTo>
                                  <a:pt x="2945815" y="311619"/>
                                </a:lnTo>
                                <a:lnTo>
                                  <a:pt x="3254400" y="4343"/>
                                </a:lnTo>
                                <a:close/>
                              </a:path>
                              <a:path w="3433445" h="311785" extrusionOk="0">
                                <a:moveTo>
                                  <a:pt x="3299460" y="4343"/>
                                </a:moveTo>
                                <a:lnTo>
                                  <a:pt x="3295319" y="203"/>
                                </a:lnTo>
                                <a:lnTo>
                                  <a:pt x="2986735" y="307479"/>
                                </a:lnTo>
                                <a:lnTo>
                                  <a:pt x="2990875" y="311619"/>
                                </a:lnTo>
                                <a:lnTo>
                                  <a:pt x="3299460" y="4343"/>
                                </a:lnTo>
                                <a:close/>
                              </a:path>
                              <a:path w="3433445" h="311785" extrusionOk="0">
                                <a:moveTo>
                                  <a:pt x="3343948" y="4343"/>
                                </a:moveTo>
                                <a:lnTo>
                                  <a:pt x="3343732" y="4140"/>
                                </a:lnTo>
                                <a:lnTo>
                                  <a:pt x="3339808" y="203"/>
                                </a:lnTo>
                                <a:lnTo>
                                  <a:pt x="3339617" y="0"/>
                                </a:lnTo>
                                <a:lnTo>
                                  <a:pt x="3031223" y="307086"/>
                                </a:lnTo>
                                <a:lnTo>
                                  <a:pt x="3031413" y="307289"/>
                                </a:lnTo>
                                <a:lnTo>
                                  <a:pt x="3031223" y="307479"/>
                                </a:lnTo>
                                <a:lnTo>
                                  <a:pt x="3035363" y="311619"/>
                                </a:lnTo>
                                <a:lnTo>
                                  <a:pt x="3343948" y="4343"/>
                                </a:lnTo>
                                <a:close/>
                              </a:path>
                              <a:path w="3433445" h="311785" extrusionOk="0">
                                <a:moveTo>
                                  <a:pt x="3389020" y="4343"/>
                                </a:moveTo>
                                <a:lnTo>
                                  <a:pt x="3384880" y="203"/>
                                </a:lnTo>
                                <a:lnTo>
                                  <a:pt x="3076295" y="307479"/>
                                </a:lnTo>
                                <a:lnTo>
                                  <a:pt x="3080435" y="311619"/>
                                </a:lnTo>
                                <a:lnTo>
                                  <a:pt x="3389020" y="4343"/>
                                </a:lnTo>
                                <a:close/>
                              </a:path>
                              <a:path w="3433445" h="311785" extrusionOk="0">
                                <a:moveTo>
                                  <a:pt x="3433292" y="4127"/>
                                </a:moveTo>
                                <a:lnTo>
                                  <a:pt x="3429165" y="0"/>
                                </a:lnTo>
                                <a:lnTo>
                                  <a:pt x="3120796" y="307086"/>
                                </a:lnTo>
                                <a:lnTo>
                                  <a:pt x="3124936" y="311213"/>
                                </a:lnTo>
                                <a:lnTo>
                                  <a:pt x="3433292" y="4127"/>
                                </a:lnTo>
                                <a:close/>
                              </a:path>
                            </a:pathLst>
                          </a:custGeom>
                          <a:solidFill>
                            <a:srgbClr val="193D6F"/>
                          </a:solidFill>
                          <a:ln>
                            <a:noFill/>
                          </a:ln>
                        </wps:spPr>
                        <wps:bodyPr spcFirstLastPara="1" wrap="square" lIns="91425" tIns="91425" rIns="91425" bIns="91425" anchor="ctr" anchorCtr="0">
                          <a:noAutofit/>
                        </wps:bodyPr>
                      </wps:wsp>
                      <wps:wsp>
                        <wps:cNvPr id="847745181" name="Freeform: Shape 847745181"/>
                        <wps:cNvSpPr/>
                        <wps:spPr>
                          <a:xfrm>
                            <a:off x="3031222" y="667638"/>
                            <a:ext cx="3255010" cy="311785"/>
                          </a:xfrm>
                          <a:custGeom>
                            <a:avLst/>
                            <a:gdLst/>
                            <a:ahLst/>
                            <a:cxnLst/>
                            <a:rect l="l" t="t" r="r" b="b"/>
                            <a:pathLst>
                              <a:path w="3255010" h="311785" extrusionOk="0">
                                <a:moveTo>
                                  <a:pt x="312724" y="4343"/>
                                </a:moveTo>
                                <a:lnTo>
                                  <a:pt x="308584" y="203"/>
                                </a:lnTo>
                                <a:lnTo>
                                  <a:pt x="0" y="307479"/>
                                </a:lnTo>
                                <a:lnTo>
                                  <a:pt x="4140" y="311619"/>
                                </a:lnTo>
                                <a:lnTo>
                                  <a:pt x="312724" y="4343"/>
                                </a:lnTo>
                                <a:close/>
                              </a:path>
                              <a:path w="3255010" h="311785" extrusionOk="0">
                                <a:moveTo>
                                  <a:pt x="402285" y="4343"/>
                                </a:moveTo>
                                <a:lnTo>
                                  <a:pt x="398157" y="203"/>
                                </a:lnTo>
                                <a:lnTo>
                                  <a:pt x="89573" y="307479"/>
                                </a:lnTo>
                                <a:lnTo>
                                  <a:pt x="93713" y="311619"/>
                                </a:lnTo>
                                <a:lnTo>
                                  <a:pt x="402285" y="4343"/>
                                </a:lnTo>
                                <a:close/>
                              </a:path>
                              <a:path w="3255010" h="311785" extrusionOk="0">
                                <a:moveTo>
                                  <a:pt x="447357" y="4343"/>
                                </a:moveTo>
                                <a:lnTo>
                                  <a:pt x="443191" y="203"/>
                                </a:lnTo>
                                <a:lnTo>
                                  <a:pt x="134632" y="307479"/>
                                </a:lnTo>
                                <a:lnTo>
                                  <a:pt x="138772" y="311619"/>
                                </a:lnTo>
                                <a:lnTo>
                                  <a:pt x="447357" y="4343"/>
                                </a:lnTo>
                                <a:close/>
                              </a:path>
                              <a:path w="3255010" h="311785" extrusionOk="0">
                                <a:moveTo>
                                  <a:pt x="491832" y="4343"/>
                                </a:moveTo>
                                <a:lnTo>
                                  <a:pt x="491629" y="4140"/>
                                </a:lnTo>
                                <a:lnTo>
                                  <a:pt x="487705" y="203"/>
                                </a:lnTo>
                                <a:lnTo>
                                  <a:pt x="487502" y="0"/>
                                </a:lnTo>
                                <a:lnTo>
                                  <a:pt x="179120" y="307086"/>
                                </a:lnTo>
                                <a:lnTo>
                                  <a:pt x="179311" y="307289"/>
                                </a:lnTo>
                                <a:lnTo>
                                  <a:pt x="179120" y="307479"/>
                                </a:lnTo>
                                <a:lnTo>
                                  <a:pt x="183261" y="311619"/>
                                </a:lnTo>
                                <a:lnTo>
                                  <a:pt x="491832" y="4343"/>
                                </a:lnTo>
                                <a:close/>
                              </a:path>
                              <a:path w="3255010" h="311785" extrusionOk="0">
                                <a:moveTo>
                                  <a:pt x="536905" y="4343"/>
                                </a:moveTo>
                                <a:lnTo>
                                  <a:pt x="532777" y="203"/>
                                </a:lnTo>
                                <a:lnTo>
                                  <a:pt x="224193" y="307479"/>
                                </a:lnTo>
                                <a:lnTo>
                                  <a:pt x="228333" y="311619"/>
                                </a:lnTo>
                                <a:lnTo>
                                  <a:pt x="536905" y="4343"/>
                                </a:lnTo>
                                <a:close/>
                              </a:path>
                              <a:path w="3255010" h="311785" extrusionOk="0">
                                <a:moveTo>
                                  <a:pt x="581393" y="4343"/>
                                </a:moveTo>
                                <a:lnTo>
                                  <a:pt x="581177" y="4127"/>
                                </a:lnTo>
                                <a:lnTo>
                                  <a:pt x="577265" y="203"/>
                                </a:lnTo>
                                <a:lnTo>
                                  <a:pt x="577049" y="0"/>
                                </a:lnTo>
                                <a:lnTo>
                                  <a:pt x="268681" y="307086"/>
                                </a:lnTo>
                                <a:lnTo>
                                  <a:pt x="268871" y="307289"/>
                                </a:lnTo>
                                <a:lnTo>
                                  <a:pt x="268681" y="307479"/>
                                </a:lnTo>
                                <a:lnTo>
                                  <a:pt x="272821" y="311619"/>
                                </a:lnTo>
                                <a:lnTo>
                                  <a:pt x="581393" y="4343"/>
                                </a:lnTo>
                                <a:close/>
                              </a:path>
                              <a:path w="3255010" h="311785" extrusionOk="0">
                                <a:moveTo>
                                  <a:pt x="845489" y="4343"/>
                                </a:moveTo>
                                <a:lnTo>
                                  <a:pt x="841349" y="203"/>
                                </a:lnTo>
                                <a:lnTo>
                                  <a:pt x="532765" y="307479"/>
                                </a:lnTo>
                                <a:lnTo>
                                  <a:pt x="536905" y="311619"/>
                                </a:lnTo>
                                <a:lnTo>
                                  <a:pt x="845489" y="4343"/>
                                </a:lnTo>
                                <a:close/>
                              </a:path>
                              <a:path w="3255010" h="311785" extrusionOk="0">
                                <a:moveTo>
                                  <a:pt x="890562" y="4343"/>
                                </a:moveTo>
                                <a:lnTo>
                                  <a:pt x="886421" y="203"/>
                                </a:lnTo>
                                <a:lnTo>
                                  <a:pt x="577837" y="307479"/>
                                </a:lnTo>
                                <a:lnTo>
                                  <a:pt x="581977" y="311619"/>
                                </a:lnTo>
                                <a:lnTo>
                                  <a:pt x="890562" y="4343"/>
                                </a:lnTo>
                                <a:close/>
                              </a:path>
                              <a:path w="3255010" h="311785" extrusionOk="0">
                                <a:moveTo>
                                  <a:pt x="934847" y="4127"/>
                                </a:moveTo>
                                <a:lnTo>
                                  <a:pt x="930719" y="0"/>
                                </a:lnTo>
                                <a:lnTo>
                                  <a:pt x="622325" y="307086"/>
                                </a:lnTo>
                                <a:lnTo>
                                  <a:pt x="626465" y="311213"/>
                                </a:lnTo>
                                <a:lnTo>
                                  <a:pt x="934847" y="4127"/>
                                </a:lnTo>
                                <a:close/>
                              </a:path>
                              <a:path w="3255010" h="311785" extrusionOk="0">
                                <a:moveTo>
                                  <a:pt x="980122" y="4343"/>
                                </a:moveTo>
                                <a:lnTo>
                                  <a:pt x="975982" y="203"/>
                                </a:lnTo>
                                <a:lnTo>
                                  <a:pt x="667397" y="307479"/>
                                </a:lnTo>
                                <a:lnTo>
                                  <a:pt x="671537" y="311619"/>
                                </a:lnTo>
                                <a:lnTo>
                                  <a:pt x="980122" y="4343"/>
                                </a:lnTo>
                                <a:close/>
                              </a:path>
                              <a:path w="3255010" h="311785" extrusionOk="0">
                                <a:moveTo>
                                  <a:pt x="1024610" y="4343"/>
                                </a:moveTo>
                                <a:lnTo>
                                  <a:pt x="1024394" y="4127"/>
                                </a:lnTo>
                                <a:lnTo>
                                  <a:pt x="1020470" y="203"/>
                                </a:lnTo>
                                <a:lnTo>
                                  <a:pt x="1020254" y="0"/>
                                </a:lnTo>
                                <a:lnTo>
                                  <a:pt x="711885" y="307086"/>
                                </a:lnTo>
                                <a:lnTo>
                                  <a:pt x="712076" y="307289"/>
                                </a:lnTo>
                                <a:lnTo>
                                  <a:pt x="711885" y="307479"/>
                                </a:lnTo>
                                <a:lnTo>
                                  <a:pt x="716026" y="311619"/>
                                </a:lnTo>
                                <a:lnTo>
                                  <a:pt x="1024610" y="4343"/>
                                </a:lnTo>
                                <a:close/>
                              </a:path>
                              <a:path w="3255010" h="311785" extrusionOk="0">
                                <a:moveTo>
                                  <a:pt x="1069657" y="4343"/>
                                </a:moveTo>
                                <a:lnTo>
                                  <a:pt x="1065530" y="203"/>
                                </a:lnTo>
                                <a:lnTo>
                                  <a:pt x="756945" y="307479"/>
                                </a:lnTo>
                                <a:lnTo>
                                  <a:pt x="761085" y="311619"/>
                                </a:lnTo>
                                <a:lnTo>
                                  <a:pt x="1069657" y="4343"/>
                                </a:lnTo>
                                <a:close/>
                              </a:path>
                              <a:path w="3255010" h="311785" extrusionOk="0">
                                <a:moveTo>
                                  <a:pt x="1114171" y="4343"/>
                                </a:moveTo>
                                <a:lnTo>
                                  <a:pt x="1113955" y="4140"/>
                                </a:lnTo>
                                <a:lnTo>
                                  <a:pt x="1110030" y="203"/>
                                </a:lnTo>
                                <a:lnTo>
                                  <a:pt x="1109840" y="0"/>
                                </a:lnTo>
                                <a:lnTo>
                                  <a:pt x="801446" y="307086"/>
                                </a:lnTo>
                                <a:lnTo>
                                  <a:pt x="801636" y="307289"/>
                                </a:lnTo>
                                <a:lnTo>
                                  <a:pt x="801446" y="307479"/>
                                </a:lnTo>
                                <a:lnTo>
                                  <a:pt x="805586" y="311619"/>
                                </a:lnTo>
                                <a:lnTo>
                                  <a:pt x="1114171" y="4343"/>
                                </a:lnTo>
                                <a:close/>
                              </a:path>
                              <a:path w="3255010" h="311785" extrusionOk="0">
                                <a:moveTo>
                                  <a:pt x="1159230" y="4343"/>
                                </a:moveTo>
                                <a:lnTo>
                                  <a:pt x="1155103" y="203"/>
                                </a:lnTo>
                                <a:lnTo>
                                  <a:pt x="846518" y="307479"/>
                                </a:lnTo>
                                <a:lnTo>
                                  <a:pt x="850658" y="311619"/>
                                </a:lnTo>
                                <a:lnTo>
                                  <a:pt x="1159230" y="4343"/>
                                </a:lnTo>
                                <a:close/>
                              </a:path>
                              <a:path w="3255010" h="311785" extrusionOk="0">
                                <a:moveTo>
                                  <a:pt x="1203718" y="4343"/>
                                </a:moveTo>
                                <a:lnTo>
                                  <a:pt x="1203502" y="4127"/>
                                </a:lnTo>
                                <a:lnTo>
                                  <a:pt x="1199591" y="203"/>
                                </a:lnTo>
                                <a:lnTo>
                                  <a:pt x="1199375" y="0"/>
                                </a:lnTo>
                                <a:lnTo>
                                  <a:pt x="891006" y="307086"/>
                                </a:lnTo>
                                <a:lnTo>
                                  <a:pt x="891197" y="307289"/>
                                </a:lnTo>
                                <a:lnTo>
                                  <a:pt x="891006" y="307479"/>
                                </a:lnTo>
                                <a:lnTo>
                                  <a:pt x="895146" y="311619"/>
                                </a:lnTo>
                                <a:lnTo>
                                  <a:pt x="1203718" y="4343"/>
                                </a:lnTo>
                                <a:close/>
                              </a:path>
                              <a:path w="3255010" h="311785" extrusionOk="0">
                                <a:moveTo>
                                  <a:pt x="1248778" y="4343"/>
                                </a:moveTo>
                                <a:lnTo>
                                  <a:pt x="1244650" y="203"/>
                                </a:lnTo>
                                <a:lnTo>
                                  <a:pt x="936066" y="307479"/>
                                </a:lnTo>
                                <a:lnTo>
                                  <a:pt x="940206" y="311619"/>
                                </a:lnTo>
                                <a:lnTo>
                                  <a:pt x="1248778" y="4343"/>
                                </a:lnTo>
                                <a:close/>
                              </a:path>
                              <a:path w="3255010" h="311785" extrusionOk="0">
                                <a:moveTo>
                                  <a:pt x="1293279" y="4343"/>
                                </a:moveTo>
                                <a:lnTo>
                                  <a:pt x="1293063" y="4140"/>
                                </a:lnTo>
                                <a:lnTo>
                                  <a:pt x="1289138" y="203"/>
                                </a:lnTo>
                                <a:lnTo>
                                  <a:pt x="1288948" y="0"/>
                                </a:lnTo>
                                <a:lnTo>
                                  <a:pt x="980554" y="307086"/>
                                </a:lnTo>
                                <a:lnTo>
                                  <a:pt x="980744" y="307289"/>
                                </a:lnTo>
                                <a:lnTo>
                                  <a:pt x="980554" y="307479"/>
                                </a:lnTo>
                                <a:lnTo>
                                  <a:pt x="984694" y="311619"/>
                                </a:lnTo>
                                <a:lnTo>
                                  <a:pt x="1293279" y="4343"/>
                                </a:lnTo>
                                <a:close/>
                              </a:path>
                              <a:path w="3255010" h="311785" extrusionOk="0">
                                <a:moveTo>
                                  <a:pt x="1338351" y="4343"/>
                                </a:moveTo>
                                <a:lnTo>
                                  <a:pt x="1334223" y="203"/>
                                </a:lnTo>
                                <a:lnTo>
                                  <a:pt x="1025639" y="307479"/>
                                </a:lnTo>
                                <a:lnTo>
                                  <a:pt x="1029779" y="311619"/>
                                </a:lnTo>
                                <a:lnTo>
                                  <a:pt x="1338351" y="4343"/>
                                </a:lnTo>
                                <a:close/>
                              </a:path>
                              <a:path w="3255010" h="311785" extrusionOk="0">
                                <a:moveTo>
                                  <a:pt x="1382839" y="4343"/>
                                </a:moveTo>
                                <a:lnTo>
                                  <a:pt x="1382623" y="4127"/>
                                </a:lnTo>
                                <a:lnTo>
                                  <a:pt x="1378712" y="203"/>
                                </a:lnTo>
                                <a:lnTo>
                                  <a:pt x="1378496" y="0"/>
                                </a:lnTo>
                                <a:lnTo>
                                  <a:pt x="1070127" y="307086"/>
                                </a:lnTo>
                                <a:lnTo>
                                  <a:pt x="1070317" y="307289"/>
                                </a:lnTo>
                                <a:lnTo>
                                  <a:pt x="1070127" y="307479"/>
                                </a:lnTo>
                                <a:lnTo>
                                  <a:pt x="1074267" y="311619"/>
                                </a:lnTo>
                                <a:lnTo>
                                  <a:pt x="1382839" y="4343"/>
                                </a:lnTo>
                                <a:close/>
                              </a:path>
                              <a:path w="3255010" h="311785" extrusionOk="0">
                                <a:moveTo>
                                  <a:pt x="1427911" y="4343"/>
                                </a:moveTo>
                                <a:lnTo>
                                  <a:pt x="1423771" y="203"/>
                                </a:lnTo>
                                <a:lnTo>
                                  <a:pt x="1115187" y="307479"/>
                                </a:lnTo>
                                <a:lnTo>
                                  <a:pt x="1119327" y="311619"/>
                                </a:lnTo>
                                <a:lnTo>
                                  <a:pt x="1427911" y="4343"/>
                                </a:lnTo>
                                <a:close/>
                              </a:path>
                              <a:path w="3255010" h="311785" extrusionOk="0">
                                <a:moveTo>
                                  <a:pt x="1472412" y="4343"/>
                                </a:moveTo>
                                <a:lnTo>
                                  <a:pt x="1472196" y="4140"/>
                                </a:lnTo>
                                <a:lnTo>
                                  <a:pt x="1468272" y="203"/>
                                </a:lnTo>
                                <a:lnTo>
                                  <a:pt x="1468081" y="0"/>
                                </a:lnTo>
                                <a:lnTo>
                                  <a:pt x="1159687" y="307086"/>
                                </a:lnTo>
                                <a:lnTo>
                                  <a:pt x="1159878" y="307289"/>
                                </a:lnTo>
                                <a:lnTo>
                                  <a:pt x="1159687" y="307479"/>
                                </a:lnTo>
                                <a:lnTo>
                                  <a:pt x="1163828" y="311619"/>
                                </a:lnTo>
                                <a:lnTo>
                                  <a:pt x="1472412" y="4343"/>
                                </a:lnTo>
                                <a:close/>
                              </a:path>
                              <a:path w="3255010" h="311785" extrusionOk="0">
                                <a:moveTo>
                                  <a:pt x="1736483" y="4343"/>
                                </a:moveTo>
                                <a:lnTo>
                                  <a:pt x="1732343" y="203"/>
                                </a:lnTo>
                                <a:lnTo>
                                  <a:pt x="1423758" y="307479"/>
                                </a:lnTo>
                                <a:lnTo>
                                  <a:pt x="1427899" y="311619"/>
                                </a:lnTo>
                                <a:lnTo>
                                  <a:pt x="1736483" y="4343"/>
                                </a:lnTo>
                                <a:close/>
                              </a:path>
                              <a:path w="3255010" h="311785" extrusionOk="0">
                                <a:moveTo>
                                  <a:pt x="1781556" y="4343"/>
                                </a:moveTo>
                                <a:lnTo>
                                  <a:pt x="1777428" y="203"/>
                                </a:lnTo>
                                <a:lnTo>
                                  <a:pt x="1468843" y="307479"/>
                                </a:lnTo>
                                <a:lnTo>
                                  <a:pt x="1472984" y="311619"/>
                                </a:lnTo>
                                <a:lnTo>
                                  <a:pt x="1781556" y="4343"/>
                                </a:lnTo>
                                <a:close/>
                              </a:path>
                              <a:path w="3255010" h="311785" extrusionOk="0">
                                <a:moveTo>
                                  <a:pt x="1825828" y="4127"/>
                                </a:moveTo>
                                <a:lnTo>
                                  <a:pt x="1821700" y="0"/>
                                </a:lnTo>
                                <a:lnTo>
                                  <a:pt x="1513332" y="307086"/>
                                </a:lnTo>
                                <a:lnTo>
                                  <a:pt x="1517472" y="311213"/>
                                </a:lnTo>
                                <a:lnTo>
                                  <a:pt x="1825828" y="4127"/>
                                </a:lnTo>
                                <a:close/>
                              </a:path>
                              <a:path w="3255010" h="311785" extrusionOk="0">
                                <a:moveTo>
                                  <a:pt x="1871103" y="4343"/>
                                </a:moveTo>
                                <a:lnTo>
                                  <a:pt x="1866976" y="203"/>
                                </a:lnTo>
                                <a:lnTo>
                                  <a:pt x="1558391" y="307479"/>
                                </a:lnTo>
                                <a:lnTo>
                                  <a:pt x="1562531" y="311619"/>
                                </a:lnTo>
                                <a:lnTo>
                                  <a:pt x="1871103" y="4343"/>
                                </a:lnTo>
                                <a:close/>
                              </a:path>
                              <a:path w="3255010" h="311785" extrusionOk="0">
                                <a:moveTo>
                                  <a:pt x="1915604" y="4343"/>
                                </a:moveTo>
                                <a:lnTo>
                                  <a:pt x="1915388" y="4140"/>
                                </a:lnTo>
                                <a:lnTo>
                                  <a:pt x="1913318" y="2070"/>
                                </a:lnTo>
                                <a:lnTo>
                                  <a:pt x="1911464" y="203"/>
                                </a:lnTo>
                                <a:lnTo>
                                  <a:pt x="1911248" y="0"/>
                                </a:lnTo>
                                <a:lnTo>
                                  <a:pt x="1602879" y="307086"/>
                                </a:lnTo>
                                <a:lnTo>
                                  <a:pt x="1603070" y="307289"/>
                                </a:lnTo>
                                <a:lnTo>
                                  <a:pt x="1602879" y="307479"/>
                                </a:lnTo>
                                <a:lnTo>
                                  <a:pt x="1607019" y="311619"/>
                                </a:lnTo>
                                <a:lnTo>
                                  <a:pt x="1915604" y="4343"/>
                                </a:lnTo>
                                <a:close/>
                              </a:path>
                              <a:path w="3255010" h="311785" extrusionOk="0">
                                <a:moveTo>
                                  <a:pt x="1960664" y="4343"/>
                                </a:moveTo>
                                <a:lnTo>
                                  <a:pt x="1956536" y="203"/>
                                </a:lnTo>
                                <a:lnTo>
                                  <a:pt x="1647952" y="307479"/>
                                </a:lnTo>
                                <a:lnTo>
                                  <a:pt x="1652092" y="311619"/>
                                </a:lnTo>
                                <a:lnTo>
                                  <a:pt x="1960664" y="4343"/>
                                </a:lnTo>
                                <a:close/>
                              </a:path>
                              <a:path w="3255010" h="311785" extrusionOk="0">
                                <a:moveTo>
                                  <a:pt x="2005164" y="4343"/>
                                </a:moveTo>
                                <a:lnTo>
                                  <a:pt x="2004949" y="4127"/>
                                </a:lnTo>
                                <a:lnTo>
                                  <a:pt x="2001024" y="203"/>
                                </a:lnTo>
                                <a:lnTo>
                                  <a:pt x="2000808" y="0"/>
                                </a:lnTo>
                                <a:lnTo>
                                  <a:pt x="1692440" y="307086"/>
                                </a:lnTo>
                                <a:lnTo>
                                  <a:pt x="1692630" y="307289"/>
                                </a:lnTo>
                                <a:lnTo>
                                  <a:pt x="1692440" y="307479"/>
                                </a:lnTo>
                                <a:lnTo>
                                  <a:pt x="1696580" y="311619"/>
                                </a:lnTo>
                                <a:lnTo>
                                  <a:pt x="2005164" y="4343"/>
                                </a:lnTo>
                                <a:close/>
                              </a:path>
                              <a:path w="3255010" h="311785" extrusionOk="0">
                                <a:moveTo>
                                  <a:pt x="2050224" y="4343"/>
                                </a:moveTo>
                                <a:lnTo>
                                  <a:pt x="2046097" y="203"/>
                                </a:lnTo>
                                <a:lnTo>
                                  <a:pt x="1737512" y="307479"/>
                                </a:lnTo>
                                <a:lnTo>
                                  <a:pt x="1741652" y="311619"/>
                                </a:lnTo>
                                <a:lnTo>
                                  <a:pt x="2050224" y="4343"/>
                                </a:lnTo>
                                <a:close/>
                              </a:path>
                              <a:path w="3255010" h="311785" extrusionOk="0">
                                <a:moveTo>
                                  <a:pt x="2094725" y="4343"/>
                                </a:moveTo>
                                <a:lnTo>
                                  <a:pt x="2094509" y="4140"/>
                                </a:lnTo>
                                <a:lnTo>
                                  <a:pt x="2090585" y="203"/>
                                </a:lnTo>
                                <a:lnTo>
                                  <a:pt x="2090394" y="0"/>
                                </a:lnTo>
                                <a:lnTo>
                                  <a:pt x="1782000" y="307086"/>
                                </a:lnTo>
                                <a:lnTo>
                                  <a:pt x="1782191" y="307289"/>
                                </a:lnTo>
                                <a:lnTo>
                                  <a:pt x="1782000" y="307479"/>
                                </a:lnTo>
                                <a:lnTo>
                                  <a:pt x="1786140" y="311619"/>
                                </a:lnTo>
                                <a:lnTo>
                                  <a:pt x="2094725" y="4343"/>
                                </a:lnTo>
                                <a:close/>
                              </a:path>
                              <a:path w="3255010" h="311785" extrusionOk="0">
                                <a:moveTo>
                                  <a:pt x="2139797" y="4343"/>
                                </a:moveTo>
                                <a:lnTo>
                                  <a:pt x="2135657" y="203"/>
                                </a:lnTo>
                                <a:lnTo>
                                  <a:pt x="1827072" y="307479"/>
                                </a:lnTo>
                                <a:lnTo>
                                  <a:pt x="1831213" y="311619"/>
                                </a:lnTo>
                                <a:lnTo>
                                  <a:pt x="2139797" y="4343"/>
                                </a:lnTo>
                                <a:close/>
                              </a:path>
                              <a:path w="3255010" h="311785" extrusionOk="0">
                                <a:moveTo>
                                  <a:pt x="2184285" y="4343"/>
                                </a:moveTo>
                                <a:lnTo>
                                  <a:pt x="2184069" y="4127"/>
                                </a:lnTo>
                                <a:lnTo>
                                  <a:pt x="2180145" y="203"/>
                                </a:lnTo>
                                <a:lnTo>
                                  <a:pt x="2179929" y="0"/>
                                </a:lnTo>
                                <a:lnTo>
                                  <a:pt x="1871560" y="307086"/>
                                </a:lnTo>
                                <a:lnTo>
                                  <a:pt x="1871751" y="307289"/>
                                </a:lnTo>
                                <a:lnTo>
                                  <a:pt x="1871560" y="307479"/>
                                </a:lnTo>
                                <a:lnTo>
                                  <a:pt x="1875701" y="311619"/>
                                </a:lnTo>
                                <a:lnTo>
                                  <a:pt x="2184285" y="4343"/>
                                </a:lnTo>
                                <a:close/>
                              </a:path>
                              <a:path w="3255010" h="311785" extrusionOk="0">
                                <a:moveTo>
                                  <a:pt x="2229358" y="4343"/>
                                </a:moveTo>
                                <a:lnTo>
                                  <a:pt x="2225205" y="203"/>
                                </a:lnTo>
                                <a:lnTo>
                                  <a:pt x="1916620" y="307479"/>
                                </a:lnTo>
                                <a:lnTo>
                                  <a:pt x="1920760" y="311619"/>
                                </a:lnTo>
                                <a:lnTo>
                                  <a:pt x="2229358" y="4343"/>
                                </a:lnTo>
                                <a:close/>
                              </a:path>
                              <a:path w="3255010" h="311785" extrusionOk="0">
                                <a:moveTo>
                                  <a:pt x="2273846" y="4343"/>
                                </a:moveTo>
                                <a:lnTo>
                                  <a:pt x="2273630" y="4140"/>
                                </a:lnTo>
                                <a:lnTo>
                                  <a:pt x="2269706" y="203"/>
                                </a:lnTo>
                                <a:lnTo>
                                  <a:pt x="2269515" y="0"/>
                                </a:lnTo>
                                <a:lnTo>
                                  <a:pt x="1961121" y="307086"/>
                                </a:lnTo>
                                <a:lnTo>
                                  <a:pt x="1961311" y="307289"/>
                                </a:lnTo>
                                <a:lnTo>
                                  <a:pt x="1961121" y="307479"/>
                                </a:lnTo>
                                <a:lnTo>
                                  <a:pt x="1965261" y="311619"/>
                                </a:lnTo>
                                <a:lnTo>
                                  <a:pt x="2273846" y="4343"/>
                                </a:lnTo>
                                <a:close/>
                              </a:path>
                              <a:path w="3255010" h="311785" extrusionOk="0">
                                <a:moveTo>
                                  <a:pt x="2318918" y="4343"/>
                                </a:moveTo>
                                <a:lnTo>
                                  <a:pt x="2314778" y="203"/>
                                </a:lnTo>
                                <a:lnTo>
                                  <a:pt x="2006193" y="307479"/>
                                </a:lnTo>
                                <a:lnTo>
                                  <a:pt x="2010333" y="311619"/>
                                </a:lnTo>
                                <a:lnTo>
                                  <a:pt x="2318918" y="4343"/>
                                </a:lnTo>
                                <a:close/>
                              </a:path>
                              <a:path w="3255010" h="311785" extrusionOk="0">
                                <a:moveTo>
                                  <a:pt x="2363406" y="4343"/>
                                </a:moveTo>
                                <a:lnTo>
                                  <a:pt x="2363190" y="4127"/>
                                </a:lnTo>
                                <a:lnTo>
                                  <a:pt x="2359266" y="203"/>
                                </a:lnTo>
                                <a:lnTo>
                                  <a:pt x="2359050" y="0"/>
                                </a:lnTo>
                                <a:lnTo>
                                  <a:pt x="2050681" y="307086"/>
                                </a:lnTo>
                                <a:lnTo>
                                  <a:pt x="2050872" y="307289"/>
                                </a:lnTo>
                                <a:lnTo>
                                  <a:pt x="2050681" y="307479"/>
                                </a:lnTo>
                                <a:lnTo>
                                  <a:pt x="2054821" y="311619"/>
                                </a:lnTo>
                                <a:lnTo>
                                  <a:pt x="2363406" y="4343"/>
                                </a:lnTo>
                                <a:close/>
                              </a:path>
                              <a:path w="3255010" h="311785" extrusionOk="0">
                                <a:moveTo>
                                  <a:pt x="2627477" y="4343"/>
                                </a:moveTo>
                                <a:lnTo>
                                  <a:pt x="2623350" y="203"/>
                                </a:lnTo>
                                <a:lnTo>
                                  <a:pt x="2314765" y="307479"/>
                                </a:lnTo>
                                <a:lnTo>
                                  <a:pt x="2318905" y="311619"/>
                                </a:lnTo>
                                <a:lnTo>
                                  <a:pt x="2627477" y="4343"/>
                                </a:lnTo>
                                <a:close/>
                              </a:path>
                              <a:path w="3255010" h="311785" extrusionOk="0">
                                <a:moveTo>
                                  <a:pt x="2672550" y="4343"/>
                                </a:moveTo>
                                <a:lnTo>
                                  <a:pt x="2668422" y="203"/>
                                </a:lnTo>
                                <a:lnTo>
                                  <a:pt x="2359837" y="307479"/>
                                </a:lnTo>
                                <a:lnTo>
                                  <a:pt x="2363978" y="311619"/>
                                </a:lnTo>
                                <a:lnTo>
                                  <a:pt x="2672550" y="4343"/>
                                </a:lnTo>
                                <a:close/>
                              </a:path>
                              <a:path w="3255010" h="311785" extrusionOk="0">
                                <a:moveTo>
                                  <a:pt x="2716847" y="4127"/>
                                </a:moveTo>
                                <a:lnTo>
                                  <a:pt x="2712707" y="0"/>
                                </a:lnTo>
                                <a:lnTo>
                                  <a:pt x="2404338" y="307086"/>
                                </a:lnTo>
                                <a:lnTo>
                                  <a:pt x="2408478" y="311213"/>
                                </a:lnTo>
                                <a:lnTo>
                                  <a:pt x="2716847" y="4127"/>
                                </a:lnTo>
                                <a:close/>
                              </a:path>
                              <a:path w="3255010" h="311785" extrusionOk="0">
                                <a:moveTo>
                                  <a:pt x="2762123" y="4343"/>
                                </a:moveTo>
                                <a:lnTo>
                                  <a:pt x="2757982" y="203"/>
                                </a:lnTo>
                                <a:lnTo>
                                  <a:pt x="2449398" y="307479"/>
                                </a:lnTo>
                                <a:lnTo>
                                  <a:pt x="2453538" y="311619"/>
                                </a:lnTo>
                                <a:lnTo>
                                  <a:pt x="2762123" y="4343"/>
                                </a:lnTo>
                                <a:close/>
                              </a:path>
                              <a:path w="3255010" h="311785" extrusionOk="0">
                                <a:moveTo>
                                  <a:pt x="2806611" y="4343"/>
                                </a:moveTo>
                                <a:lnTo>
                                  <a:pt x="2806382" y="4127"/>
                                </a:lnTo>
                                <a:lnTo>
                                  <a:pt x="2802471" y="203"/>
                                </a:lnTo>
                                <a:lnTo>
                                  <a:pt x="2802255" y="0"/>
                                </a:lnTo>
                                <a:lnTo>
                                  <a:pt x="2493886" y="307086"/>
                                </a:lnTo>
                                <a:lnTo>
                                  <a:pt x="2494076" y="307289"/>
                                </a:lnTo>
                                <a:lnTo>
                                  <a:pt x="2493886" y="307479"/>
                                </a:lnTo>
                                <a:lnTo>
                                  <a:pt x="2498026" y="311619"/>
                                </a:lnTo>
                                <a:lnTo>
                                  <a:pt x="2806611" y="4343"/>
                                </a:lnTo>
                                <a:close/>
                              </a:path>
                              <a:path w="3255010" h="311785" extrusionOk="0">
                                <a:moveTo>
                                  <a:pt x="2851658" y="4343"/>
                                </a:moveTo>
                                <a:lnTo>
                                  <a:pt x="2847530" y="203"/>
                                </a:lnTo>
                                <a:lnTo>
                                  <a:pt x="2538946" y="307479"/>
                                </a:lnTo>
                                <a:lnTo>
                                  <a:pt x="2543086" y="311619"/>
                                </a:lnTo>
                                <a:lnTo>
                                  <a:pt x="2851658" y="4343"/>
                                </a:lnTo>
                                <a:close/>
                              </a:path>
                              <a:path w="3255010" h="311785" extrusionOk="0">
                                <a:moveTo>
                                  <a:pt x="2896158" y="4343"/>
                                </a:moveTo>
                                <a:lnTo>
                                  <a:pt x="2895943" y="4127"/>
                                </a:lnTo>
                                <a:lnTo>
                                  <a:pt x="2892031" y="203"/>
                                </a:lnTo>
                                <a:lnTo>
                                  <a:pt x="2891815" y="0"/>
                                </a:lnTo>
                                <a:lnTo>
                                  <a:pt x="2583446" y="307086"/>
                                </a:lnTo>
                                <a:lnTo>
                                  <a:pt x="2583637" y="307289"/>
                                </a:lnTo>
                                <a:lnTo>
                                  <a:pt x="2583446" y="307479"/>
                                </a:lnTo>
                                <a:lnTo>
                                  <a:pt x="2587587" y="311619"/>
                                </a:lnTo>
                                <a:lnTo>
                                  <a:pt x="2896158" y="4343"/>
                                </a:lnTo>
                                <a:close/>
                              </a:path>
                              <a:path w="3255010" h="311785" extrusionOk="0">
                                <a:moveTo>
                                  <a:pt x="2941231" y="4343"/>
                                </a:moveTo>
                                <a:lnTo>
                                  <a:pt x="2937091" y="203"/>
                                </a:lnTo>
                                <a:lnTo>
                                  <a:pt x="2628506" y="307479"/>
                                </a:lnTo>
                                <a:lnTo>
                                  <a:pt x="2632646" y="311619"/>
                                </a:lnTo>
                                <a:lnTo>
                                  <a:pt x="2941231" y="4343"/>
                                </a:lnTo>
                                <a:close/>
                              </a:path>
                              <a:path w="3255010" h="311785" extrusionOk="0">
                                <a:moveTo>
                                  <a:pt x="2985719" y="4343"/>
                                </a:moveTo>
                                <a:lnTo>
                                  <a:pt x="2985503" y="4127"/>
                                </a:lnTo>
                                <a:lnTo>
                                  <a:pt x="2981591" y="203"/>
                                </a:lnTo>
                                <a:lnTo>
                                  <a:pt x="2981375" y="0"/>
                                </a:lnTo>
                                <a:lnTo>
                                  <a:pt x="2673007" y="307086"/>
                                </a:lnTo>
                                <a:lnTo>
                                  <a:pt x="2673197" y="307289"/>
                                </a:lnTo>
                                <a:lnTo>
                                  <a:pt x="2673007" y="307479"/>
                                </a:lnTo>
                                <a:lnTo>
                                  <a:pt x="2677147" y="311619"/>
                                </a:lnTo>
                                <a:lnTo>
                                  <a:pt x="2985719" y="4343"/>
                                </a:lnTo>
                                <a:close/>
                              </a:path>
                              <a:path w="3255010" h="311785" extrusionOk="0">
                                <a:moveTo>
                                  <a:pt x="3030791" y="4343"/>
                                </a:moveTo>
                                <a:lnTo>
                                  <a:pt x="3026651" y="203"/>
                                </a:lnTo>
                                <a:lnTo>
                                  <a:pt x="2718066" y="307479"/>
                                </a:lnTo>
                                <a:lnTo>
                                  <a:pt x="2722207" y="311619"/>
                                </a:lnTo>
                                <a:lnTo>
                                  <a:pt x="3030791" y="4343"/>
                                </a:lnTo>
                                <a:close/>
                              </a:path>
                              <a:path w="3255010" h="311785" extrusionOk="0">
                                <a:moveTo>
                                  <a:pt x="3075292" y="4343"/>
                                </a:moveTo>
                                <a:lnTo>
                                  <a:pt x="3075076" y="4127"/>
                                </a:lnTo>
                                <a:lnTo>
                                  <a:pt x="3071152" y="203"/>
                                </a:lnTo>
                                <a:lnTo>
                                  <a:pt x="3070936" y="0"/>
                                </a:lnTo>
                                <a:lnTo>
                                  <a:pt x="2762567" y="307086"/>
                                </a:lnTo>
                                <a:lnTo>
                                  <a:pt x="2762758" y="307289"/>
                                </a:lnTo>
                                <a:lnTo>
                                  <a:pt x="2762567" y="307479"/>
                                </a:lnTo>
                                <a:lnTo>
                                  <a:pt x="2766707" y="311619"/>
                                </a:lnTo>
                                <a:lnTo>
                                  <a:pt x="3075292" y="4343"/>
                                </a:lnTo>
                                <a:close/>
                              </a:path>
                              <a:path w="3255010" h="311785" extrusionOk="0">
                                <a:moveTo>
                                  <a:pt x="3120352" y="4343"/>
                                </a:moveTo>
                                <a:lnTo>
                                  <a:pt x="3116224" y="203"/>
                                </a:lnTo>
                                <a:lnTo>
                                  <a:pt x="2807639" y="307479"/>
                                </a:lnTo>
                                <a:lnTo>
                                  <a:pt x="2811780" y="311619"/>
                                </a:lnTo>
                                <a:lnTo>
                                  <a:pt x="3120352" y="4343"/>
                                </a:lnTo>
                                <a:close/>
                              </a:path>
                              <a:path w="3255010" h="311785" extrusionOk="0">
                                <a:moveTo>
                                  <a:pt x="3164852" y="4343"/>
                                </a:moveTo>
                                <a:lnTo>
                                  <a:pt x="3164636" y="4127"/>
                                </a:lnTo>
                                <a:lnTo>
                                  <a:pt x="3160712" y="203"/>
                                </a:lnTo>
                                <a:lnTo>
                                  <a:pt x="3160496" y="0"/>
                                </a:lnTo>
                                <a:lnTo>
                                  <a:pt x="2852128" y="307086"/>
                                </a:lnTo>
                                <a:lnTo>
                                  <a:pt x="2852318" y="307289"/>
                                </a:lnTo>
                                <a:lnTo>
                                  <a:pt x="2852128" y="307479"/>
                                </a:lnTo>
                                <a:lnTo>
                                  <a:pt x="2856268" y="311619"/>
                                </a:lnTo>
                                <a:lnTo>
                                  <a:pt x="3164852" y="4343"/>
                                </a:lnTo>
                                <a:close/>
                              </a:path>
                              <a:path w="3255010" h="311785" extrusionOk="0">
                                <a:moveTo>
                                  <a:pt x="3209899" y="4343"/>
                                </a:moveTo>
                                <a:lnTo>
                                  <a:pt x="3205772" y="203"/>
                                </a:lnTo>
                                <a:lnTo>
                                  <a:pt x="2897187" y="307479"/>
                                </a:lnTo>
                                <a:lnTo>
                                  <a:pt x="2901327" y="311619"/>
                                </a:lnTo>
                                <a:lnTo>
                                  <a:pt x="3209899" y="4343"/>
                                </a:lnTo>
                                <a:close/>
                              </a:path>
                              <a:path w="3255010" h="311785" extrusionOk="0">
                                <a:moveTo>
                                  <a:pt x="3254400" y="4343"/>
                                </a:moveTo>
                                <a:lnTo>
                                  <a:pt x="3254184" y="4140"/>
                                </a:lnTo>
                                <a:lnTo>
                                  <a:pt x="3250260" y="203"/>
                                </a:lnTo>
                                <a:lnTo>
                                  <a:pt x="3250069" y="0"/>
                                </a:lnTo>
                                <a:lnTo>
                                  <a:pt x="2941675" y="307086"/>
                                </a:lnTo>
                                <a:lnTo>
                                  <a:pt x="2941866" y="307289"/>
                                </a:lnTo>
                                <a:lnTo>
                                  <a:pt x="2941675" y="307479"/>
                                </a:lnTo>
                                <a:lnTo>
                                  <a:pt x="2945815" y="311619"/>
                                </a:lnTo>
                                <a:lnTo>
                                  <a:pt x="3254400" y="4343"/>
                                </a:lnTo>
                                <a:close/>
                              </a:path>
                            </a:pathLst>
                          </a:custGeom>
                          <a:solidFill>
                            <a:srgbClr val="193D6F"/>
                          </a:solidFill>
                          <a:ln>
                            <a:noFill/>
                          </a:ln>
                        </wps:spPr>
                        <wps:bodyPr spcFirstLastPara="1" wrap="square" lIns="91425" tIns="91425" rIns="91425" bIns="91425" anchor="ctr" anchorCtr="0">
                          <a:noAutofit/>
                        </wps:bodyPr>
                      </wps:wsp>
                      <wps:wsp>
                        <wps:cNvPr id="1543514134" name="Freeform: Shape 1543514134"/>
                        <wps:cNvSpPr/>
                        <wps:spPr>
                          <a:xfrm>
                            <a:off x="5972897" y="667638"/>
                            <a:ext cx="1203960" cy="311785"/>
                          </a:xfrm>
                          <a:custGeom>
                            <a:avLst/>
                            <a:gdLst/>
                            <a:ahLst/>
                            <a:cxnLst/>
                            <a:rect l="l" t="t" r="r" b="b"/>
                            <a:pathLst>
                              <a:path w="1203960" h="311785" extrusionOk="0">
                                <a:moveTo>
                                  <a:pt x="312724" y="4343"/>
                                </a:moveTo>
                                <a:lnTo>
                                  <a:pt x="308584" y="203"/>
                                </a:lnTo>
                                <a:lnTo>
                                  <a:pt x="0" y="307479"/>
                                </a:lnTo>
                                <a:lnTo>
                                  <a:pt x="4140" y="311619"/>
                                </a:lnTo>
                                <a:lnTo>
                                  <a:pt x="312724" y="4343"/>
                                </a:lnTo>
                                <a:close/>
                              </a:path>
                              <a:path w="1203960" h="311785" extrusionOk="0">
                                <a:moveTo>
                                  <a:pt x="576808" y="4343"/>
                                </a:moveTo>
                                <a:lnTo>
                                  <a:pt x="572681" y="203"/>
                                </a:lnTo>
                                <a:lnTo>
                                  <a:pt x="264096" y="307479"/>
                                </a:lnTo>
                                <a:lnTo>
                                  <a:pt x="268236" y="311619"/>
                                </a:lnTo>
                                <a:lnTo>
                                  <a:pt x="576808" y="4343"/>
                                </a:lnTo>
                                <a:close/>
                              </a:path>
                              <a:path w="1203960" h="311785" extrusionOk="0">
                                <a:moveTo>
                                  <a:pt x="621868" y="4343"/>
                                </a:moveTo>
                                <a:lnTo>
                                  <a:pt x="617740" y="203"/>
                                </a:lnTo>
                                <a:lnTo>
                                  <a:pt x="309156" y="307479"/>
                                </a:lnTo>
                                <a:lnTo>
                                  <a:pt x="313296" y="311619"/>
                                </a:lnTo>
                                <a:lnTo>
                                  <a:pt x="621868" y="4343"/>
                                </a:lnTo>
                                <a:close/>
                              </a:path>
                              <a:path w="1203960" h="311785" extrusionOk="0">
                                <a:moveTo>
                                  <a:pt x="666153" y="4127"/>
                                </a:moveTo>
                                <a:lnTo>
                                  <a:pt x="662025" y="0"/>
                                </a:lnTo>
                                <a:lnTo>
                                  <a:pt x="353656" y="307086"/>
                                </a:lnTo>
                                <a:lnTo>
                                  <a:pt x="357797" y="311213"/>
                                </a:lnTo>
                                <a:lnTo>
                                  <a:pt x="666153" y="4127"/>
                                </a:lnTo>
                                <a:close/>
                              </a:path>
                              <a:path w="1203960" h="311785" extrusionOk="0">
                                <a:moveTo>
                                  <a:pt x="711441" y="4343"/>
                                </a:moveTo>
                                <a:lnTo>
                                  <a:pt x="707301" y="203"/>
                                </a:lnTo>
                                <a:lnTo>
                                  <a:pt x="398716" y="307479"/>
                                </a:lnTo>
                                <a:lnTo>
                                  <a:pt x="402856" y="311619"/>
                                </a:lnTo>
                                <a:lnTo>
                                  <a:pt x="711441" y="4343"/>
                                </a:lnTo>
                                <a:close/>
                              </a:path>
                              <a:path w="1203960" h="311785" extrusionOk="0">
                                <a:moveTo>
                                  <a:pt x="755942" y="4343"/>
                                </a:moveTo>
                                <a:lnTo>
                                  <a:pt x="755713" y="4140"/>
                                </a:lnTo>
                                <a:lnTo>
                                  <a:pt x="751776" y="203"/>
                                </a:lnTo>
                                <a:lnTo>
                                  <a:pt x="751586" y="0"/>
                                </a:lnTo>
                                <a:lnTo>
                                  <a:pt x="443217" y="307086"/>
                                </a:lnTo>
                                <a:lnTo>
                                  <a:pt x="443407" y="307289"/>
                                </a:lnTo>
                                <a:lnTo>
                                  <a:pt x="443217" y="307479"/>
                                </a:lnTo>
                                <a:lnTo>
                                  <a:pt x="447357" y="311619"/>
                                </a:lnTo>
                                <a:lnTo>
                                  <a:pt x="755942" y="4343"/>
                                </a:lnTo>
                                <a:close/>
                              </a:path>
                              <a:path w="1203960" h="311785" extrusionOk="0">
                                <a:moveTo>
                                  <a:pt x="800989" y="4343"/>
                                </a:moveTo>
                                <a:lnTo>
                                  <a:pt x="796861" y="203"/>
                                </a:lnTo>
                                <a:lnTo>
                                  <a:pt x="488276" y="307479"/>
                                </a:lnTo>
                                <a:lnTo>
                                  <a:pt x="492417" y="311619"/>
                                </a:lnTo>
                                <a:lnTo>
                                  <a:pt x="800989" y="4343"/>
                                </a:lnTo>
                                <a:close/>
                              </a:path>
                              <a:path w="1203960" h="311785" extrusionOk="0">
                                <a:moveTo>
                                  <a:pt x="845477" y="4343"/>
                                </a:moveTo>
                                <a:lnTo>
                                  <a:pt x="845261" y="4140"/>
                                </a:lnTo>
                                <a:lnTo>
                                  <a:pt x="843305" y="2171"/>
                                </a:lnTo>
                                <a:lnTo>
                                  <a:pt x="841349" y="203"/>
                                </a:lnTo>
                                <a:lnTo>
                                  <a:pt x="841133" y="0"/>
                                </a:lnTo>
                                <a:lnTo>
                                  <a:pt x="532765" y="307086"/>
                                </a:lnTo>
                                <a:lnTo>
                                  <a:pt x="532955" y="307289"/>
                                </a:lnTo>
                                <a:lnTo>
                                  <a:pt x="532765" y="307479"/>
                                </a:lnTo>
                                <a:lnTo>
                                  <a:pt x="536905" y="311619"/>
                                </a:lnTo>
                                <a:lnTo>
                                  <a:pt x="845477" y="4343"/>
                                </a:lnTo>
                                <a:close/>
                              </a:path>
                              <a:path w="1203960" h="311785" extrusionOk="0">
                                <a:moveTo>
                                  <a:pt x="890562" y="4343"/>
                                </a:moveTo>
                                <a:lnTo>
                                  <a:pt x="886421" y="203"/>
                                </a:lnTo>
                                <a:lnTo>
                                  <a:pt x="577837" y="307479"/>
                                </a:lnTo>
                                <a:lnTo>
                                  <a:pt x="581977" y="311619"/>
                                </a:lnTo>
                                <a:lnTo>
                                  <a:pt x="890562" y="4343"/>
                                </a:lnTo>
                                <a:close/>
                              </a:path>
                              <a:path w="1203960" h="311785" extrusionOk="0">
                                <a:moveTo>
                                  <a:pt x="935062" y="4343"/>
                                </a:moveTo>
                                <a:lnTo>
                                  <a:pt x="934847" y="4127"/>
                                </a:lnTo>
                                <a:lnTo>
                                  <a:pt x="930922" y="203"/>
                                </a:lnTo>
                                <a:lnTo>
                                  <a:pt x="930706" y="0"/>
                                </a:lnTo>
                                <a:lnTo>
                                  <a:pt x="622338" y="307086"/>
                                </a:lnTo>
                                <a:lnTo>
                                  <a:pt x="622528" y="307289"/>
                                </a:lnTo>
                                <a:lnTo>
                                  <a:pt x="622338" y="307479"/>
                                </a:lnTo>
                                <a:lnTo>
                                  <a:pt x="626478" y="311619"/>
                                </a:lnTo>
                                <a:lnTo>
                                  <a:pt x="935062" y="4343"/>
                                </a:lnTo>
                                <a:close/>
                              </a:path>
                              <a:path w="1203960" h="311785" extrusionOk="0">
                                <a:moveTo>
                                  <a:pt x="980122" y="4343"/>
                                </a:moveTo>
                                <a:lnTo>
                                  <a:pt x="975982" y="203"/>
                                </a:lnTo>
                                <a:lnTo>
                                  <a:pt x="667397" y="307479"/>
                                </a:lnTo>
                                <a:lnTo>
                                  <a:pt x="671537" y="311619"/>
                                </a:lnTo>
                                <a:lnTo>
                                  <a:pt x="980122" y="4343"/>
                                </a:lnTo>
                                <a:close/>
                              </a:path>
                              <a:path w="1203960" h="311785" extrusionOk="0">
                                <a:moveTo>
                                  <a:pt x="1024597" y="4343"/>
                                </a:moveTo>
                                <a:lnTo>
                                  <a:pt x="1024382" y="4140"/>
                                </a:lnTo>
                                <a:lnTo>
                                  <a:pt x="1022426" y="2171"/>
                                </a:lnTo>
                                <a:lnTo>
                                  <a:pt x="1020470" y="203"/>
                                </a:lnTo>
                                <a:lnTo>
                                  <a:pt x="1020254" y="0"/>
                                </a:lnTo>
                                <a:lnTo>
                                  <a:pt x="711885" y="307086"/>
                                </a:lnTo>
                                <a:lnTo>
                                  <a:pt x="712076" y="307289"/>
                                </a:lnTo>
                                <a:lnTo>
                                  <a:pt x="711885" y="307479"/>
                                </a:lnTo>
                                <a:lnTo>
                                  <a:pt x="716026" y="311619"/>
                                </a:lnTo>
                                <a:lnTo>
                                  <a:pt x="1024597" y="4343"/>
                                </a:lnTo>
                                <a:close/>
                              </a:path>
                              <a:path w="1203960" h="311785" extrusionOk="0">
                                <a:moveTo>
                                  <a:pt x="1069657" y="4343"/>
                                </a:moveTo>
                                <a:lnTo>
                                  <a:pt x="1065530" y="203"/>
                                </a:lnTo>
                                <a:lnTo>
                                  <a:pt x="756945" y="307479"/>
                                </a:lnTo>
                                <a:lnTo>
                                  <a:pt x="761085" y="311619"/>
                                </a:lnTo>
                                <a:lnTo>
                                  <a:pt x="1069657" y="4343"/>
                                </a:lnTo>
                                <a:close/>
                              </a:path>
                              <a:path w="1203960" h="311785" extrusionOk="0">
                                <a:moveTo>
                                  <a:pt x="1114171" y="4343"/>
                                </a:moveTo>
                                <a:lnTo>
                                  <a:pt x="1113955" y="4127"/>
                                </a:lnTo>
                                <a:lnTo>
                                  <a:pt x="1110043" y="203"/>
                                </a:lnTo>
                                <a:lnTo>
                                  <a:pt x="1109827" y="0"/>
                                </a:lnTo>
                                <a:lnTo>
                                  <a:pt x="801458" y="307086"/>
                                </a:lnTo>
                                <a:lnTo>
                                  <a:pt x="801649" y="307289"/>
                                </a:lnTo>
                                <a:lnTo>
                                  <a:pt x="801458" y="307479"/>
                                </a:lnTo>
                                <a:lnTo>
                                  <a:pt x="805599" y="311619"/>
                                </a:lnTo>
                                <a:lnTo>
                                  <a:pt x="1114171" y="4343"/>
                                </a:lnTo>
                                <a:close/>
                              </a:path>
                              <a:path w="1203960" h="311785" extrusionOk="0">
                                <a:moveTo>
                                  <a:pt x="1159230" y="4343"/>
                                </a:moveTo>
                                <a:lnTo>
                                  <a:pt x="1155103" y="203"/>
                                </a:lnTo>
                                <a:lnTo>
                                  <a:pt x="846518" y="307479"/>
                                </a:lnTo>
                                <a:lnTo>
                                  <a:pt x="850658" y="311619"/>
                                </a:lnTo>
                                <a:lnTo>
                                  <a:pt x="1159230" y="4343"/>
                                </a:lnTo>
                                <a:close/>
                              </a:path>
                              <a:path w="1203960" h="311785" extrusionOk="0">
                                <a:moveTo>
                                  <a:pt x="1203718" y="4343"/>
                                </a:moveTo>
                                <a:lnTo>
                                  <a:pt x="1203502" y="4140"/>
                                </a:lnTo>
                                <a:lnTo>
                                  <a:pt x="1201547" y="2171"/>
                                </a:lnTo>
                                <a:lnTo>
                                  <a:pt x="1199591" y="203"/>
                                </a:lnTo>
                                <a:lnTo>
                                  <a:pt x="1199375" y="0"/>
                                </a:lnTo>
                                <a:lnTo>
                                  <a:pt x="891006" y="307086"/>
                                </a:lnTo>
                                <a:lnTo>
                                  <a:pt x="891197" y="307289"/>
                                </a:lnTo>
                                <a:lnTo>
                                  <a:pt x="891006" y="307479"/>
                                </a:lnTo>
                                <a:lnTo>
                                  <a:pt x="895146" y="311619"/>
                                </a:lnTo>
                                <a:lnTo>
                                  <a:pt x="1203718" y="4343"/>
                                </a:lnTo>
                                <a:close/>
                              </a:path>
                            </a:pathLst>
                          </a:custGeom>
                          <a:solidFill>
                            <a:srgbClr val="193D6F"/>
                          </a:solidFill>
                          <a:ln>
                            <a:noFill/>
                          </a:ln>
                        </wps:spPr>
                        <wps:bodyPr spcFirstLastPara="1" wrap="square" lIns="91425" tIns="91425" rIns="91425" bIns="91425" anchor="ctr" anchorCtr="0">
                          <a:noAutofit/>
                        </wps:bodyPr>
                      </wps:wsp>
                    </wpg:grpSp>
                  </wpg:wgp>
                </a:graphicData>
              </a:graphic>
            </wp:anchor>
          </w:drawing>
        </mc:Choice>
        <mc:Fallback>
          <w:pict>
            <v:group w14:anchorId="64F5C887" id="Group 1471525381" o:spid="_x0000_s1205" style="position:absolute;left:0;text-align:left;margin-left:0;margin-top:7pt;width:6in;height:62.6pt;z-index:-251658240;mso-wrap-distance-left:0;mso-wrap-distance-right:0;mso-position-horizontal-relative:text;mso-position-vertical-relative:text" coordorigin="26027,33825" coordsize="54864,7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">
              <v:group id="Group 1497456975" o:spid="_x0000_s1206" style="position:absolute;left:26027;top:33825;width:54865;height:7948" coordorigin="" coordsize="71768,1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">
                <v:rect id="Rectangle 127943786" o:spid="_x0000_s1207" style="position:absolute;width:71767;height:10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" filled="f" stroked="f">
                  <v:textbox inset="2.53958mm,2.53958mm,2.53958mm,2.53958mm">
                    <w:txbxContent>
                      <w:p w14:paraId="5493EF48" w14:textId="77777777" w:rsidR="00AE3E87" w:rsidRDefault="00AE3E87">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0" o:spid="_x0000_s1208" type="#_x0000_t75" style="position:absolute;left:46621;width:22949;height:10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">
                  <v:imagedata r:id="rId2" o:title=""/>
                </v:shape>
                <v:shape id="Freeform: Shape 752858942" o:spid="_x0000_s1209" style="position:absolute;top:6676;width:34334;height:3118;visibility:visible;mso-wrap-style:square;v-text-anchor:middle" coordsize="3433445,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" path="m312712,4343l308584,203,,307479r4140,4140l312712,4343xem357771,4343l353644,203,45059,307479r4140,4140l357771,4343xem402069,4127l397941,,89547,307086r4140,4127l402069,4127xem447319,4343l443191,203,134607,307479r4140,4140l447319,4343xem491832,4343l487705,203,179120,307479r4141,4140l491832,4343xem536892,4343l532765,203,224180,307479r4140,4140l536892,4343xem581393,4343l577253,203,268668,307479r4140,4140l581393,4343xem626440,4343l622312,203,313728,307479r4140,4140l626440,4343xem670953,4343l666788,203,358228,307479r4141,4140l670953,4343xem716026,4343l711885,203,403301,307479r4140,4140l716026,4343xem760501,4343l756373,203,447789,307479r4140,4140l760501,4343xem805573,4343l801433,203,492848,307479r4141,4140l805573,4343xem850074,4343l845934,203,537349,307479r4140,4140l850074,4343xem895134,4343l890993,203,582409,307479r4140,4140l895134,4343xem939634,4343l935494,203,626910,307479r4140,4140l939634,4343xem1203706,4343l1199578,203,890993,307479r4141,4140l1203706,4343xem1248791,4343l1244650,203,936066,307479r4140,4140l1248791,4343xem1293050,4127l1288923,,980554,307086r4140,4127l1293050,4127xem1338338,4343l1334198,203,1025613,307479r4141,4140l1338338,4343xem1382826,4343r-216,-203l1378686,203,1378496,,1070102,307086r190,203l1070102,307479r4140,4140l1382826,4343xem1427899,4343l1423771,203,1115187,307479r4140,4140l1427899,4343xem1472399,4343r-215,-216l1468259,203,1468043,,1159675,307086r190,203l1159675,307479r4140,4140l1472399,4343xem1517459,4343l1513319,203,1204734,307479r4140,4140l1517459,4343xem1561947,4343r-216,-203l1557807,203,1557616,,1249222,307086r191,203l1249222,307479r4141,4140l1561947,4343xem1607007,4343l1602879,203,1294295,307479r4140,4140l1607007,4343xem1651508,4343r-229,-203l1647355,203,1647164,,1338795,307086r191,203l1338795,307479r4141,4140l1651508,4343xem1696580,4343l1692440,203,1383855,307479r4140,4140l1696580,4343xem1741068,4343r-216,-203l1736928,203,1736737,,1428343,307086r191,203l1428343,307479r4140,4140l1741068,4343xem1786115,4343l1781987,203,1473403,307479r4140,4140l1786115,4343xem1830616,4343r-216,-216l1826488,203,1826272,,1517904,307086r190,203l1517904,307479r4140,4140l1830616,4343xem2094725,4343l2090585,203,1782000,307479r4140,4140l2094725,4343xem2139785,4343l2135644,203,1827060,307479r4140,4140l2139785,4343xem2184069,4127l2179929,,1871548,307086r4140,4127l2184069,4127xem2229345,4343l2225205,203,1916620,307479r4140,4140l2229345,4343xem2273833,4343r-216,-216l2269693,203,2269477,,1961108,307086r191,203l1961108,307479r4140,4140l2273833,4343xem2318905,4343l2314765,203,2006180,307479r4141,4140l2318905,4343xem2363393,4343r-215,-203l2359253,203,2359050,,2050669,307086r190,203l2050669,307479r4140,4140l2363393,4343xem2408466,4343l2404326,203,2095741,307479r4140,4140l2408466,4343xem2452954,4343r-216,-216l2448814,203,2448598,,2140229,307086r191,203l2140229,307479r4140,4140l2452954,4343xem2498026,4343l2493861,203,2185301,307479r4141,4140l2498026,4343xem2542514,4343r-216,-203l2538374,203,2538184,,2229789,307086r191,203l2229789,307479r4141,4140l2542514,4343xem2587587,4343l2583446,203,2274862,307479r4140,4140l2587587,4343xem2632075,4343r-229,-203l2627909,203,2627719,,2319350,307086r190,203l2319350,307479r4140,4140l2632075,4343xem2677134,4343l2672994,203,2364409,307479r4141,4140l2677134,4343xem2721622,4343r-216,-203l2717482,203,2717279,,2408898,307086r190,203l2408898,307479r4140,4140l2721622,4343xem2985706,4343l2981566,203,2672981,307479r4141,4140l2985706,4343xem3030791,4343l3026651,203,2718066,307479r4141,4140l3030791,4343xem3075051,4127l3070923,,2762554,307086r4141,4127l3075051,4127xem3120339,4343l3116199,203,2807614,307479r4140,4140l3120339,4343xem3164827,4343r-216,-203l3160687,203,3160496,,2852102,307086r191,203l2852102,307479r4140,4140l3164827,4343xem3209912,4343l3205746,203,2897187,307479r4140,4140l3209912,4343xem3254400,4343r-229,-203l3250234,203,3250044,,2941675,307086r191,203l2941675,307479r4140,4140l3254400,4343xem3299460,4343l3295319,203,2986735,307479r4140,4140l3299460,4343xem3343948,4343r-216,-203l3339808,203,3339617,,3031223,307086r190,203l3031223,307479r4140,4140l3343948,4343xem3389020,4343l3384880,203,3076295,307479r4140,4140l3389020,4343xem3433292,4127l3429165,,3120796,307086r4140,4127l3433292,4127xe" fillcolor="#193d6f" stroked="f">
                  <v:path arrowok="t" o:extrusionok="f"/>
                </v:shape>
                <v:shape id="Freeform: Shape 847745181" o:spid="_x0000_s1210" style="position:absolute;left:30312;top:6676;width:32550;height:3118;visibility:visible;mso-wrap-style:square;v-text-anchor:middle" coordsize="325501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" path="m312724,4343l308584,203,,307479r4140,4140l312724,4343xem402285,4343l398157,203,89573,307479r4140,4140l402285,4343xem447357,4343l443191,203,134632,307479r4140,4140l447357,4343xem491832,4343r-203,-203l487705,203,487502,,179120,307086r191,203l179120,307479r4141,4140l491832,4343xem536905,4343l532777,203,224193,307479r4140,4140l536905,4343xem581393,4343r-216,-216l577265,203,577049,,268681,307086r190,203l268681,307479r4140,4140l581393,4343xem845489,4343l841349,203,532765,307479r4140,4140l845489,4343xem890562,4343l886421,203,577837,307479r4140,4140l890562,4343xem934847,4127l930719,,622325,307086r4140,4127l934847,4127xem980122,4343l975982,203,667397,307479r4140,4140l980122,4343xem1024610,4343r-216,-216l1020470,203,1020254,,711885,307086r191,203l711885,307479r4141,4140l1024610,4343xem1069657,4343l1065530,203,756945,307479r4140,4140l1069657,4343xem1114171,4343r-216,-203l1110030,203,1109840,,801446,307086r190,203l801446,307479r4140,4140l1114171,4343xem1159230,4343l1155103,203,846518,307479r4140,4140l1159230,4343xem1203718,4343r-216,-216l1199591,203,1199375,,891006,307086r191,203l891006,307479r4140,4140l1203718,4343xem1248778,4343l1244650,203,936066,307479r4140,4140l1248778,4343xem1293279,4343r-216,-203l1289138,203,1288948,,980554,307086r190,203l980554,307479r4140,4140l1293279,4343xem1338351,4343l1334223,203,1025639,307479r4140,4140l1338351,4343xem1382839,4343r-216,-216l1378712,203,1378496,,1070127,307086r190,203l1070127,307479r4140,4140l1382839,4343xem1427911,4343l1423771,203,1115187,307479r4140,4140l1427911,4343xem1472412,4343r-216,-203l1468272,203,1468081,,1159687,307086r191,203l1159687,307479r4141,4140l1472412,4343xem1736483,4343l1732343,203,1423758,307479r4141,4140l1736483,4343xem1781556,4343l1777428,203,1468843,307479r4141,4140l1781556,4343xem1825828,4127l1821700,,1513332,307086r4140,4127l1825828,4127xem1871103,4343l1866976,203,1558391,307479r4140,4140l1871103,4343xem1915604,4343r-216,-203l1913318,2070,1911464,203,1911248,,1602879,307086r191,203l1602879,307479r4140,4140l1915604,4343xem1960664,4343l1956536,203,1647952,307479r4140,4140l1960664,4343xem2005164,4343r-215,-216l2001024,203,2000808,,1692440,307086r190,203l1692440,307479r4140,4140l2005164,4343xem2050224,4343l2046097,203,1737512,307479r4140,4140l2050224,4343xem2094725,4343r-216,-203l2090585,203,2090394,,1782000,307086r191,203l1782000,307479r4140,4140l2094725,4343xem2139797,4343l2135657,203,1827072,307479r4141,4140l2139797,4343xem2184285,4343r-216,-216l2180145,203,2179929,,1871560,307086r191,203l1871560,307479r4141,4140l2184285,4343xem2229358,4343l2225205,203,1916620,307479r4140,4140l2229358,4343xem2273846,4343r-216,-203l2269706,203,2269515,,1961121,307086r190,203l1961121,307479r4140,4140l2273846,4343xem2318918,4343l2314778,203,2006193,307479r4140,4140l2318918,4343xem2363406,4343r-216,-216l2359266,203,2359050,,2050681,307086r191,203l2050681,307479r4140,4140l2363406,4343xem2627477,4343l2623350,203,2314765,307479r4140,4140l2627477,4343xem2672550,4343l2668422,203,2359837,307479r4141,4140l2672550,4343xem2716847,4127l2712707,,2404338,307086r4140,4127l2716847,4127xem2762123,4343l2757982,203,2449398,307479r4140,4140l2762123,4343xem2806611,4343r-229,-216l2802471,203,2802255,,2493886,307086r190,203l2493886,307479r4140,4140l2806611,4343xem2851658,4343l2847530,203,2538946,307479r4140,4140l2851658,4343xem2896158,4343r-215,-216l2892031,203,2891815,,2583446,307086r191,203l2583446,307479r4141,4140l2896158,4343xem2941231,4343l2937091,203,2628506,307479r4140,4140l2941231,4343xem2985719,4343r-216,-216l2981591,203,2981375,,2673007,307086r190,203l2673007,307479r4140,4140l2985719,4343xem3030791,4343l3026651,203,2718066,307479r4141,4140l3030791,4343xem3075292,4343r-216,-216l3071152,203,3070936,,2762567,307086r191,203l2762567,307479r4140,4140l3075292,4343xem3120352,4343l3116224,203,2807639,307479r4141,4140l3120352,4343xem3164852,4343r-216,-216l3160712,203,3160496,,2852128,307086r190,203l2852128,307479r4140,4140l3164852,4343xem3209899,4343l3205772,203,2897187,307479r4140,4140l3209899,4343xem3254400,4343r-216,-203l3250260,203,3250069,,2941675,307086r191,203l2941675,307479r4140,4140l3254400,4343xe" fillcolor="#193d6f" stroked="f">
                  <v:path arrowok="t" o:extrusionok="f"/>
                </v:shape>
                <v:shape id="Freeform: Shape 1543514134" o:spid="_x0000_s1211" style="position:absolute;left:59728;top:6676;width:12040;height:3118;visibility:visible;mso-wrap-style:square;v-text-anchor:middle" coordsize="120396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" path="m312724,4343l308584,203,,307479r4140,4140l312724,4343xem576808,4343l572681,203,264096,307479r4140,4140l576808,4343xem621868,4343l617740,203,309156,307479r4140,4140l621868,4343xem666153,4127l662025,,353656,307086r4141,4127l666153,4127xem711441,4343l707301,203,398716,307479r4140,4140l711441,4343xem755942,4343r-229,-203l751776,203,751586,,443217,307086r190,203l443217,307479r4140,4140l755942,4343xem800989,4343l796861,203,488276,307479r4141,4140l800989,4343xem845477,4343r-216,-203l843305,2171,841349,203,841133,,532765,307086r190,203l532765,307479r4140,4140l845477,4343xem890562,4343l886421,203,577837,307479r4140,4140l890562,4343xem935062,4343r-215,-216l930922,203,930706,,622338,307086r190,203l622338,307479r4140,4140l935062,4343xem980122,4343l975982,203,667397,307479r4140,4140l980122,4343xem1024597,4343r-215,-203l1022426,2171,1020470,203,1020254,,711885,307086r191,203l711885,307479r4141,4140l1024597,4343xem1069657,4343l1065530,203,756945,307479r4140,4140l1069657,4343xem1114171,4343r-216,-216l1110043,203,1109827,,801458,307086r191,203l801458,307479r4141,4140l1114171,4343xem1159230,4343l1155103,203,846518,307479r4140,4140l1159230,4343xem1203718,4343r-216,-203l1201547,2171,1199591,203,1199375,,891006,307086r191,203l891006,307479r4140,4140l1203718,4343xe" fillcolor="#193d6f" stroked="f">
                  <v:path arrowok="t" o:extrusionok="f"/>
                </v:shape>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A8CC39" w14:textId="77777777" w:rsidR="00881577" w:rsidRDefault="00881577">
      <w:pPr>
        <w:spacing w:after="0" w:line="240" w:lineRule="auto"/>
      </w:pPr>
      <w:r>
        <w:separator/>
      </w:r>
    </w:p>
  </w:footnote>
  <w:footnote w:type="continuationSeparator" w:id="0">
    <w:p w14:paraId="14F7C2A6" w14:textId="77777777" w:rsidR="00881577" w:rsidRDefault="00881577">
      <w:pPr>
        <w:spacing w:after="0" w:line="240" w:lineRule="auto"/>
      </w:pPr>
      <w:r>
        <w:continuationSeparator/>
      </w:r>
    </w:p>
  </w:footnote>
  <w:footnote w:id="1">
    <w:p w14:paraId="53DAE63C" w14:textId="77777777" w:rsidR="00AE3E87" w:rsidRDefault="00000000">
      <w:pPr>
        <w:pBdr>
          <w:top w:val="nil"/>
          <w:left w:val="nil"/>
          <w:bottom w:val="nil"/>
          <w:right w:val="nil"/>
          <w:between w:val="nil"/>
        </w:pBdr>
        <w:spacing w:after="0" w:line="240" w:lineRule="auto"/>
        <w:rPr>
          <w:color w:val="000000"/>
          <w:sz w:val="16"/>
          <w:szCs w:val="16"/>
        </w:rPr>
      </w:pPr>
      <w:r>
        <w:rPr>
          <w:rStyle w:val="Refdenotaalpie"/>
        </w:rPr>
        <w:footnoteRef/>
      </w:r>
      <w:r>
        <w:rPr>
          <w:color w:val="000000"/>
          <w:sz w:val="16"/>
          <w:szCs w:val="16"/>
        </w:rPr>
        <w:t xml:space="preserve"> Dar clic en el enlace para conocer el revisor </w:t>
      </w:r>
      <w:hyperlink r:id="rId1">
        <w:r w:rsidR="00AE3E87">
          <w:rPr>
            <w:color w:val="1155CC"/>
            <w:sz w:val="16"/>
            <w:szCs w:val="16"/>
            <w:u w:val="single"/>
          </w:rPr>
          <w:t>par asignado</w:t>
        </w:r>
      </w:hyperlink>
      <w:r>
        <w:rPr>
          <w:color w:val="000000"/>
          <w:sz w:val="16"/>
          <w:szCs w:val="16"/>
        </w:rPr>
        <w:t>.</w:t>
      </w:r>
    </w:p>
  </w:footnote>
  <w:footnote w:id="2">
    <w:p w14:paraId="0FBF5F0C" w14:textId="77777777" w:rsidR="00AE3E87" w:rsidRDefault="00000000">
      <w:pPr>
        <w:pBdr>
          <w:top w:val="nil"/>
          <w:left w:val="nil"/>
          <w:bottom w:val="nil"/>
          <w:right w:val="nil"/>
          <w:between w:val="nil"/>
        </w:pBdr>
        <w:spacing w:after="0" w:line="240" w:lineRule="auto"/>
        <w:rPr>
          <w:color w:val="000000"/>
        </w:rPr>
      </w:pPr>
      <w:r>
        <w:rPr>
          <w:rStyle w:val="Refdenotaalpie"/>
        </w:rPr>
        <w:footnoteRef/>
      </w:r>
      <w:r>
        <w:rPr>
          <w:color w:val="000000"/>
          <w:sz w:val="16"/>
          <w:szCs w:val="16"/>
        </w:rPr>
        <w:t xml:space="preserve"> Dar clic para descargar el formato “</w:t>
      </w:r>
      <w:hyperlink r:id="rId2">
        <w:r w:rsidR="00AE3E87">
          <w:rPr>
            <w:color w:val="1155CC"/>
            <w:sz w:val="16"/>
            <w:szCs w:val="16"/>
            <w:u w:val="single"/>
          </w:rPr>
          <w:t>Retroalimentación del análisis curricular</w:t>
        </w:r>
      </w:hyperlink>
      <w:r>
        <w:rPr>
          <w:color w:val="000000"/>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58D7"/>
    <w:multiLevelType w:val="multilevel"/>
    <w:tmpl w:val="E236DE3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2165E5"/>
    <w:multiLevelType w:val="multilevel"/>
    <w:tmpl w:val="932099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083B1C"/>
    <w:multiLevelType w:val="multilevel"/>
    <w:tmpl w:val="D1182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8A3630B"/>
    <w:multiLevelType w:val="multilevel"/>
    <w:tmpl w:val="BA585A5C"/>
    <w:lvl w:ilvl="0">
      <w:start w:val="1"/>
      <w:numFmt w:val="decimal"/>
      <w:lvlText w:val="%1."/>
      <w:lvlJc w:val="left"/>
      <w:pPr>
        <w:ind w:left="2770" w:hanging="360"/>
      </w:pPr>
    </w:lvl>
    <w:lvl w:ilvl="1">
      <w:start w:val="1"/>
      <w:numFmt w:val="decimal"/>
      <w:lvlText w:val="%1.%2"/>
      <w:lvlJc w:val="left"/>
      <w:pPr>
        <w:ind w:left="4819" w:hanging="360"/>
      </w:pPr>
    </w:lvl>
    <w:lvl w:ilvl="2">
      <w:start w:val="1"/>
      <w:numFmt w:val="decimal"/>
      <w:lvlText w:val="%1.%2.%3"/>
      <w:lvlJc w:val="left"/>
      <w:pPr>
        <w:ind w:left="3130" w:hanging="720"/>
      </w:pPr>
    </w:lvl>
    <w:lvl w:ilvl="3">
      <w:start w:val="1"/>
      <w:numFmt w:val="decimal"/>
      <w:lvlText w:val="%1.%2.%3.%4"/>
      <w:lvlJc w:val="left"/>
      <w:pPr>
        <w:ind w:left="3130" w:hanging="720"/>
      </w:pPr>
    </w:lvl>
    <w:lvl w:ilvl="4">
      <w:start w:val="1"/>
      <w:numFmt w:val="decimal"/>
      <w:lvlText w:val="%1.%2.%3.%4.%5"/>
      <w:lvlJc w:val="left"/>
      <w:pPr>
        <w:ind w:left="3130" w:hanging="720"/>
      </w:pPr>
    </w:lvl>
    <w:lvl w:ilvl="5">
      <w:start w:val="1"/>
      <w:numFmt w:val="decimal"/>
      <w:lvlText w:val="%1.%2.%3.%4.%5.%6"/>
      <w:lvlJc w:val="left"/>
      <w:pPr>
        <w:ind w:left="3490" w:hanging="1080"/>
      </w:pPr>
    </w:lvl>
    <w:lvl w:ilvl="6">
      <w:start w:val="1"/>
      <w:numFmt w:val="decimal"/>
      <w:lvlText w:val="%1.%2.%3.%4.%5.%6.%7"/>
      <w:lvlJc w:val="left"/>
      <w:pPr>
        <w:ind w:left="3490" w:hanging="1080"/>
      </w:pPr>
    </w:lvl>
    <w:lvl w:ilvl="7">
      <w:start w:val="1"/>
      <w:numFmt w:val="decimal"/>
      <w:lvlText w:val="%1.%2.%3.%4.%5.%6.%7.%8"/>
      <w:lvlJc w:val="left"/>
      <w:pPr>
        <w:ind w:left="3850" w:hanging="1440"/>
      </w:pPr>
    </w:lvl>
    <w:lvl w:ilvl="8">
      <w:start w:val="1"/>
      <w:numFmt w:val="decimal"/>
      <w:lvlText w:val="%1.%2.%3.%4.%5.%6.%7.%8.%9"/>
      <w:lvlJc w:val="left"/>
      <w:pPr>
        <w:ind w:left="3850" w:hanging="1440"/>
      </w:pPr>
    </w:lvl>
  </w:abstractNum>
  <w:abstractNum w:abstractNumId="4" w15:restartNumberingAfterBreak="0">
    <w:nsid w:val="1BEE3420"/>
    <w:multiLevelType w:val="multilevel"/>
    <w:tmpl w:val="EB3E3222"/>
    <w:lvl w:ilvl="0">
      <w:start w:val="1"/>
      <w:numFmt w:val="bullet"/>
      <w:pStyle w:val="Listaconnmero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004EA4"/>
    <w:multiLevelType w:val="multilevel"/>
    <w:tmpl w:val="491403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4474B3D"/>
    <w:multiLevelType w:val="multilevel"/>
    <w:tmpl w:val="73225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F32667"/>
    <w:multiLevelType w:val="multilevel"/>
    <w:tmpl w:val="F6723DF6"/>
    <w:lvl w:ilvl="0">
      <w:start w:val="1"/>
      <w:numFmt w:val="bullet"/>
      <w:pStyle w:val="Listaconnmeros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E5D3D1F"/>
    <w:multiLevelType w:val="multilevel"/>
    <w:tmpl w:val="35D823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0401606"/>
    <w:multiLevelType w:val="multilevel"/>
    <w:tmpl w:val="1E7E1DB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75D720C"/>
    <w:multiLevelType w:val="multilevel"/>
    <w:tmpl w:val="F9ACDCAA"/>
    <w:lvl w:ilvl="0">
      <w:start w:val="1"/>
      <w:numFmt w:val="bullet"/>
      <w:pStyle w:val="Listaconvietas2"/>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4BC6D88"/>
    <w:multiLevelType w:val="multilevel"/>
    <w:tmpl w:val="A32A02FC"/>
    <w:lvl w:ilvl="0">
      <w:start w:val="1"/>
      <w:numFmt w:val="bullet"/>
      <w:pStyle w:val="Listaconvietas"/>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52066AA"/>
    <w:multiLevelType w:val="multilevel"/>
    <w:tmpl w:val="B384571E"/>
    <w:lvl w:ilvl="0">
      <w:start w:val="1"/>
      <w:numFmt w:val="bullet"/>
      <w:pStyle w:val="Listaconvietas3"/>
      <w:lvlText w:val="●"/>
      <w:lvlJc w:val="left"/>
      <w:pPr>
        <w:ind w:left="720" w:hanging="360"/>
      </w:pPr>
      <w:rPr>
        <w:rFonts w:ascii="Noto Sans Symbols" w:eastAsia="Noto Sans Symbols" w:hAnsi="Noto Sans Symbols" w:cs="Noto Sans Symbols"/>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6C50D10"/>
    <w:multiLevelType w:val="multilevel"/>
    <w:tmpl w:val="A7FC1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9263FD1"/>
    <w:multiLevelType w:val="multilevel"/>
    <w:tmpl w:val="E78811DA"/>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3127F98"/>
    <w:multiLevelType w:val="multilevel"/>
    <w:tmpl w:val="662AE6F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4A55FA1"/>
    <w:multiLevelType w:val="multilevel"/>
    <w:tmpl w:val="CB70F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CFB76CD"/>
    <w:multiLevelType w:val="multilevel"/>
    <w:tmpl w:val="F3D83940"/>
    <w:lvl w:ilvl="0">
      <w:start w:val="1"/>
      <w:numFmt w:val="bullet"/>
      <w:pStyle w:val="Listaconnmeros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24024925">
    <w:abstractNumId w:val="14"/>
  </w:num>
  <w:num w:numId="2" w16cid:durableId="1575043307">
    <w:abstractNumId w:val="3"/>
  </w:num>
  <w:num w:numId="3" w16cid:durableId="1139107289">
    <w:abstractNumId w:val="13"/>
  </w:num>
  <w:num w:numId="4" w16cid:durableId="1409422507">
    <w:abstractNumId w:val="0"/>
  </w:num>
  <w:num w:numId="5" w16cid:durableId="974800976">
    <w:abstractNumId w:val="11"/>
  </w:num>
  <w:num w:numId="6" w16cid:durableId="875894563">
    <w:abstractNumId w:val="10"/>
  </w:num>
  <w:num w:numId="7" w16cid:durableId="1457523765">
    <w:abstractNumId w:val="12"/>
  </w:num>
  <w:num w:numId="8" w16cid:durableId="1246694216">
    <w:abstractNumId w:val="5"/>
  </w:num>
  <w:num w:numId="9" w16cid:durableId="837502357">
    <w:abstractNumId w:val="4"/>
  </w:num>
  <w:num w:numId="10" w16cid:durableId="829952558">
    <w:abstractNumId w:val="17"/>
  </w:num>
  <w:num w:numId="11" w16cid:durableId="1301423421">
    <w:abstractNumId w:val="7"/>
  </w:num>
  <w:num w:numId="12" w16cid:durableId="685207104">
    <w:abstractNumId w:val="8"/>
  </w:num>
  <w:num w:numId="13" w16cid:durableId="29645533">
    <w:abstractNumId w:val="6"/>
  </w:num>
  <w:num w:numId="14" w16cid:durableId="900795636">
    <w:abstractNumId w:val="9"/>
  </w:num>
  <w:num w:numId="15" w16cid:durableId="1207061568">
    <w:abstractNumId w:val="1"/>
  </w:num>
  <w:num w:numId="16" w16cid:durableId="1852603984">
    <w:abstractNumId w:val="2"/>
  </w:num>
  <w:num w:numId="17" w16cid:durableId="1155535191">
    <w:abstractNumId w:val="16"/>
  </w:num>
  <w:num w:numId="18" w16cid:durableId="1575124497">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llan Roberto Avendano Sudario">
    <w15:presenceInfo w15:providerId="AD" w15:userId="S::aavendan@espol.edu.ec::2da446f2-9beb-4498-8e19-f536a8c6e64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E87"/>
    <w:rsid w:val="0000505B"/>
    <w:rsid w:val="0000642D"/>
    <w:rsid w:val="00012A4F"/>
    <w:rsid w:val="000162A6"/>
    <w:rsid w:val="000170E6"/>
    <w:rsid w:val="00020493"/>
    <w:rsid w:val="00024155"/>
    <w:rsid w:val="00032404"/>
    <w:rsid w:val="00032EB2"/>
    <w:rsid w:val="00034F51"/>
    <w:rsid w:val="00037733"/>
    <w:rsid w:val="00041775"/>
    <w:rsid w:val="00041C3C"/>
    <w:rsid w:val="00045A03"/>
    <w:rsid w:val="0004606C"/>
    <w:rsid w:val="0004796F"/>
    <w:rsid w:val="000522A2"/>
    <w:rsid w:val="00053BC4"/>
    <w:rsid w:val="00057910"/>
    <w:rsid w:val="00062717"/>
    <w:rsid w:val="00072549"/>
    <w:rsid w:val="000843E7"/>
    <w:rsid w:val="00087CC0"/>
    <w:rsid w:val="00096215"/>
    <w:rsid w:val="000A00CB"/>
    <w:rsid w:val="000C3E0A"/>
    <w:rsid w:val="000C54CE"/>
    <w:rsid w:val="000D12A1"/>
    <w:rsid w:val="000D6898"/>
    <w:rsid w:val="000E0F35"/>
    <w:rsid w:val="000E1894"/>
    <w:rsid w:val="000E5B8D"/>
    <w:rsid w:val="000E65B7"/>
    <w:rsid w:val="000E66D5"/>
    <w:rsid w:val="000F00FD"/>
    <w:rsid w:val="000F0F6A"/>
    <w:rsid w:val="000F364A"/>
    <w:rsid w:val="00100B56"/>
    <w:rsid w:val="001230A7"/>
    <w:rsid w:val="00126B84"/>
    <w:rsid w:val="00127605"/>
    <w:rsid w:val="00130BA6"/>
    <w:rsid w:val="0013429E"/>
    <w:rsid w:val="00147C7A"/>
    <w:rsid w:val="00166F76"/>
    <w:rsid w:val="00172789"/>
    <w:rsid w:val="00173139"/>
    <w:rsid w:val="001742A1"/>
    <w:rsid w:val="00175206"/>
    <w:rsid w:val="001773BC"/>
    <w:rsid w:val="00181799"/>
    <w:rsid w:val="00181A4D"/>
    <w:rsid w:val="0018583C"/>
    <w:rsid w:val="001872E7"/>
    <w:rsid w:val="00187DC7"/>
    <w:rsid w:val="00193244"/>
    <w:rsid w:val="001A5ADA"/>
    <w:rsid w:val="001B0279"/>
    <w:rsid w:val="001C70B8"/>
    <w:rsid w:val="001D0240"/>
    <w:rsid w:val="001D02BA"/>
    <w:rsid w:val="001D198A"/>
    <w:rsid w:val="001D66B2"/>
    <w:rsid w:val="001D685D"/>
    <w:rsid w:val="001D6904"/>
    <w:rsid w:val="001E4DF1"/>
    <w:rsid w:val="001F1AB9"/>
    <w:rsid w:val="001F7B0D"/>
    <w:rsid w:val="00201950"/>
    <w:rsid w:val="00201EF5"/>
    <w:rsid w:val="00203AEC"/>
    <w:rsid w:val="00207B4A"/>
    <w:rsid w:val="00213CFB"/>
    <w:rsid w:val="00232E23"/>
    <w:rsid w:val="00233564"/>
    <w:rsid w:val="00234FE7"/>
    <w:rsid w:val="00235CFD"/>
    <w:rsid w:val="00242E8A"/>
    <w:rsid w:val="00245CF5"/>
    <w:rsid w:val="00246502"/>
    <w:rsid w:val="00246746"/>
    <w:rsid w:val="0025357A"/>
    <w:rsid w:val="00255599"/>
    <w:rsid w:val="00264750"/>
    <w:rsid w:val="002662B6"/>
    <w:rsid w:val="00283E9C"/>
    <w:rsid w:val="002861D6"/>
    <w:rsid w:val="00287688"/>
    <w:rsid w:val="002943CE"/>
    <w:rsid w:val="00296C82"/>
    <w:rsid w:val="00296D27"/>
    <w:rsid w:val="002A2772"/>
    <w:rsid w:val="002A57D9"/>
    <w:rsid w:val="002A7F18"/>
    <w:rsid w:val="002C517F"/>
    <w:rsid w:val="002C6CD5"/>
    <w:rsid w:val="002C7B50"/>
    <w:rsid w:val="002D0685"/>
    <w:rsid w:val="002D7D1B"/>
    <w:rsid w:val="002E1A0E"/>
    <w:rsid w:val="002F4D56"/>
    <w:rsid w:val="002F7E5E"/>
    <w:rsid w:val="00302BAB"/>
    <w:rsid w:val="003032BB"/>
    <w:rsid w:val="00313ECA"/>
    <w:rsid w:val="003276C9"/>
    <w:rsid w:val="003306E1"/>
    <w:rsid w:val="00333F1F"/>
    <w:rsid w:val="00334494"/>
    <w:rsid w:val="00335582"/>
    <w:rsid w:val="00336634"/>
    <w:rsid w:val="00343E6E"/>
    <w:rsid w:val="00345156"/>
    <w:rsid w:val="00347F84"/>
    <w:rsid w:val="003541E0"/>
    <w:rsid w:val="00366FBA"/>
    <w:rsid w:val="00370530"/>
    <w:rsid w:val="0037183A"/>
    <w:rsid w:val="0038351E"/>
    <w:rsid w:val="00386374"/>
    <w:rsid w:val="00391AA8"/>
    <w:rsid w:val="00396346"/>
    <w:rsid w:val="003A1099"/>
    <w:rsid w:val="003A37A3"/>
    <w:rsid w:val="003A4CA5"/>
    <w:rsid w:val="003B0DEE"/>
    <w:rsid w:val="003B1751"/>
    <w:rsid w:val="003B4D6D"/>
    <w:rsid w:val="003C0DB3"/>
    <w:rsid w:val="003C30F5"/>
    <w:rsid w:val="003C6F49"/>
    <w:rsid w:val="003C7873"/>
    <w:rsid w:val="003C79E0"/>
    <w:rsid w:val="003D0F6E"/>
    <w:rsid w:val="003D116A"/>
    <w:rsid w:val="003D42CA"/>
    <w:rsid w:val="003D7167"/>
    <w:rsid w:val="003E1E1E"/>
    <w:rsid w:val="003E3016"/>
    <w:rsid w:val="003E75ED"/>
    <w:rsid w:val="003E7D9D"/>
    <w:rsid w:val="003F33E4"/>
    <w:rsid w:val="003F349F"/>
    <w:rsid w:val="003F3F4F"/>
    <w:rsid w:val="003F5926"/>
    <w:rsid w:val="00401680"/>
    <w:rsid w:val="004016B6"/>
    <w:rsid w:val="00402C57"/>
    <w:rsid w:val="004060C1"/>
    <w:rsid w:val="00414E72"/>
    <w:rsid w:val="0041783E"/>
    <w:rsid w:val="004230DD"/>
    <w:rsid w:val="004238C6"/>
    <w:rsid w:val="00431FF7"/>
    <w:rsid w:val="0044638A"/>
    <w:rsid w:val="004518AF"/>
    <w:rsid w:val="00456E62"/>
    <w:rsid w:val="004629ED"/>
    <w:rsid w:val="00463E59"/>
    <w:rsid w:val="00463F47"/>
    <w:rsid w:val="004723F9"/>
    <w:rsid w:val="00473FB9"/>
    <w:rsid w:val="004742DB"/>
    <w:rsid w:val="00483552"/>
    <w:rsid w:val="00485F35"/>
    <w:rsid w:val="004863D7"/>
    <w:rsid w:val="004919BC"/>
    <w:rsid w:val="00492B48"/>
    <w:rsid w:val="00493D50"/>
    <w:rsid w:val="004A013E"/>
    <w:rsid w:val="004A6758"/>
    <w:rsid w:val="004A71D8"/>
    <w:rsid w:val="004B3825"/>
    <w:rsid w:val="004B4A11"/>
    <w:rsid w:val="004B4CC3"/>
    <w:rsid w:val="004C5974"/>
    <w:rsid w:val="004D1B01"/>
    <w:rsid w:val="004F3DCD"/>
    <w:rsid w:val="004F54E0"/>
    <w:rsid w:val="004F6DF6"/>
    <w:rsid w:val="00500870"/>
    <w:rsid w:val="00516ADB"/>
    <w:rsid w:val="00524BA0"/>
    <w:rsid w:val="00524FA8"/>
    <w:rsid w:val="00525193"/>
    <w:rsid w:val="0052578E"/>
    <w:rsid w:val="005402D8"/>
    <w:rsid w:val="00543731"/>
    <w:rsid w:val="005451C6"/>
    <w:rsid w:val="00546413"/>
    <w:rsid w:val="005470AC"/>
    <w:rsid w:val="00557EBB"/>
    <w:rsid w:val="0056260E"/>
    <w:rsid w:val="0056428B"/>
    <w:rsid w:val="00565DEE"/>
    <w:rsid w:val="00571440"/>
    <w:rsid w:val="00572605"/>
    <w:rsid w:val="00572FEF"/>
    <w:rsid w:val="005738C2"/>
    <w:rsid w:val="00577E45"/>
    <w:rsid w:val="00583268"/>
    <w:rsid w:val="00585E9C"/>
    <w:rsid w:val="005863BD"/>
    <w:rsid w:val="00592218"/>
    <w:rsid w:val="00593EA8"/>
    <w:rsid w:val="00595835"/>
    <w:rsid w:val="005A5708"/>
    <w:rsid w:val="005A65E0"/>
    <w:rsid w:val="005B4ED3"/>
    <w:rsid w:val="005B5F73"/>
    <w:rsid w:val="005C3080"/>
    <w:rsid w:val="005C3F27"/>
    <w:rsid w:val="005C489C"/>
    <w:rsid w:val="005C59FB"/>
    <w:rsid w:val="005D3767"/>
    <w:rsid w:val="005D6CB0"/>
    <w:rsid w:val="005E12F0"/>
    <w:rsid w:val="005E52A4"/>
    <w:rsid w:val="005F021F"/>
    <w:rsid w:val="005F0B01"/>
    <w:rsid w:val="005F1436"/>
    <w:rsid w:val="0060528F"/>
    <w:rsid w:val="00611BFF"/>
    <w:rsid w:val="006133BE"/>
    <w:rsid w:val="00614AA6"/>
    <w:rsid w:val="00620F28"/>
    <w:rsid w:val="00622185"/>
    <w:rsid w:val="006252F5"/>
    <w:rsid w:val="006305F6"/>
    <w:rsid w:val="00631969"/>
    <w:rsid w:val="00636017"/>
    <w:rsid w:val="00640614"/>
    <w:rsid w:val="006426BC"/>
    <w:rsid w:val="006428AF"/>
    <w:rsid w:val="0065193E"/>
    <w:rsid w:val="00660590"/>
    <w:rsid w:val="00661FD3"/>
    <w:rsid w:val="00666D75"/>
    <w:rsid w:val="006779EA"/>
    <w:rsid w:val="006801A3"/>
    <w:rsid w:val="00692DF1"/>
    <w:rsid w:val="00696E5F"/>
    <w:rsid w:val="00697782"/>
    <w:rsid w:val="006A36DF"/>
    <w:rsid w:val="006B73F7"/>
    <w:rsid w:val="006C4CBE"/>
    <w:rsid w:val="006C706D"/>
    <w:rsid w:val="006D04F9"/>
    <w:rsid w:val="006D3EEC"/>
    <w:rsid w:val="006D49FD"/>
    <w:rsid w:val="006D7FBE"/>
    <w:rsid w:val="006E2132"/>
    <w:rsid w:val="006E268A"/>
    <w:rsid w:val="006E56DA"/>
    <w:rsid w:val="006E5F82"/>
    <w:rsid w:val="006E6CB2"/>
    <w:rsid w:val="006F273B"/>
    <w:rsid w:val="006F3720"/>
    <w:rsid w:val="00704993"/>
    <w:rsid w:val="007118F0"/>
    <w:rsid w:val="007145B6"/>
    <w:rsid w:val="00731651"/>
    <w:rsid w:val="0073193B"/>
    <w:rsid w:val="007344AD"/>
    <w:rsid w:val="007352C8"/>
    <w:rsid w:val="00735D97"/>
    <w:rsid w:val="00750121"/>
    <w:rsid w:val="0075588B"/>
    <w:rsid w:val="00757AC9"/>
    <w:rsid w:val="00764E8D"/>
    <w:rsid w:val="00765261"/>
    <w:rsid w:val="00771B9D"/>
    <w:rsid w:val="0077579D"/>
    <w:rsid w:val="00776EBB"/>
    <w:rsid w:val="007849E6"/>
    <w:rsid w:val="00790E6A"/>
    <w:rsid w:val="00792105"/>
    <w:rsid w:val="00796B3D"/>
    <w:rsid w:val="007A3C33"/>
    <w:rsid w:val="007A4037"/>
    <w:rsid w:val="007B3928"/>
    <w:rsid w:val="007B47D1"/>
    <w:rsid w:val="007B7635"/>
    <w:rsid w:val="007C770F"/>
    <w:rsid w:val="007D0021"/>
    <w:rsid w:val="007D0930"/>
    <w:rsid w:val="007E0840"/>
    <w:rsid w:val="007E7809"/>
    <w:rsid w:val="007E7A33"/>
    <w:rsid w:val="007F2A93"/>
    <w:rsid w:val="007F2B38"/>
    <w:rsid w:val="007F3337"/>
    <w:rsid w:val="007F66AA"/>
    <w:rsid w:val="00800C1B"/>
    <w:rsid w:val="00803961"/>
    <w:rsid w:val="00814411"/>
    <w:rsid w:val="00816B0F"/>
    <w:rsid w:val="00833C59"/>
    <w:rsid w:val="008403D5"/>
    <w:rsid w:val="00842026"/>
    <w:rsid w:val="00842527"/>
    <w:rsid w:val="00850940"/>
    <w:rsid w:val="00850BA2"/>
    <w:rsid w:val="0085317D"/>
    <w:rsid w:val="008572C0"/>
    <w:rsid w:val="0086300F"/>
    <w:rsid w:val="008637C9"/>
    <w:rsid w:val="00866104"/>
    <w:rsid w:val="00867F9F"/>
    <w:rsid w:val="0087109E"/>
    <w:rsid w:val="00881577"/>
    <w:rsid w:val="00881B00"/>
    <w:rsid w:val="00887DE2"/>
    <w:rsid w:val="00892E5B"/>
    <w:rsid w:val="00895C2A"/>
    <w:rsid w:val="008960C0"/>
    <w:rsid w:val="00897C00"/>
    <w:rsid w:val="008A0336"/>
    <w:rsid w:val="008B016B"/>
    <w:rsid w:val="008B1C77"/>
    <w:rsid w:val="008C041E"/>
    <w:rsid w:val="008C5662"/>
    <w:rsid w:val="008D0D7A"/>
    <w:rsid w:val="008D2258"/>
    <w:rsid w:val="008E400F"/>
    <w:rsid w:val="008E46EC"/>
    <w:rsid w:val="008E5F15"/>
    <w:rsid w:val="008E5FCD"/>
    <w:rsid w:val="008E6249"/>
    <w:rsid w:val="008E7EA2"/>
    <w:rsid w:val="008F7B62"/>
    <w:rsid w:val="00911811"/>
    <w:rsid w:val="00917560"/>
    <w:rsid w:val="00921731"/>
    <w:rsid w:val="00921B39"/>
    <w:rsid w:val="009221BD"/>
    <w:rsid w:val="00927CB6"/>
    <w:rsid w:val="00930C11"/>
    <w:rsid w:val="00932C03"/>
    <w:rsid w:val="00935C8A"/>
    <w:rsid w:val="00944BE7"/>
    <w:rsid w:val="009459FB"/>
    <w:rsid w:val="009524DC"/>
    <w:rsid w:val="009542BF"/>
    <w:rsid w:val="009553A8"/>
    <w:rsid w:val="0096084B"/>
    <w:rsid w:val="0097256D"/>
    <w:rsid w:val="00973A0F"/>
    <w:rsid w:val="0098298C"/>
    <w:rsid w:val="0098323C"/>
    <w:rsid w:val="00983C57"/>
    <w:rsid w:val="00984C48"/>
    <w:rsid w:val="00986227"/>
    <w:rsid w:val="009A172E"/>
    <w:rsid w:val="009A24AE"/>
    <w:rsid w:val="009B5309"/>
    <w:rsid w:val="009B6C55"/>
    <w:rsid w:val="009C4A0D"/>
    <w:rsid w:val="009D2139"/>
    <w:rsid w:val="009D36BE"/>
    <w:rsid w:val="009E067F"/>
    <w:rsid w:val="009E2878"/>
    <w:rsid w:val="009E3481"/>
    <w:rsid w:val="009E3506"/>
    <w:rsid w:val="009E56E5"/>
    <w:rsid w:val="009E7CB7"/>
    <w:rsid w:val="009F0C14"/>
    <w:rsid w:val="009F1EC5"/>
    <w:rsid w:val="009F35FB"/>
    <w:rsid w:val="009F50BB"/>
    <w:rsid w:val="00A020F6"/>
    <w:rsid w:val="00A062B6"/>
    <w:rsid w:val="00A070D4"/>
    <w:rsid w:val="00A10FC4"/>
    <w:rsid w:val="00A15874"/>
    <w:rsid w:val="00A20BCA"/>
    <w:rsid w:val="00A23F49"/>
    <w:rsid w:val="00A2543B"/>
    <w:rsid w:val="00A2613D"/>
    <w:rsid w:val="00A32C2C"/>
    <w:rsid w:val="00A434FE"/>
    <w:rsid w:val="00A550BE"/>
    <w:rsid w:val="00A60085"/>
    <w:rsid w:val="00A6043F"/>
    <w:rsid w:val="00A7131B"/>
    <w:rsid w:val="00A72B92"/>
    <w:rsid w:val="00A73716"/>
    <w:rsid w:val="00A745F0"/>
    <w:rsid w:val="00A74CCB"/>
    <w:rsid w:val="00A754CE"/>
    <w:rsid w:val="00A7683E"/>
    <w:rsid w:val="00A808DD"/>
    <w:rsid w:val="00A8174D"/>
    <w:rsid w:val="00A8286B"/>
    <w:rsid w:val="00A84CA7"/>
    <w:rsid w:val="00A97FBD"/>
    <w:rsid w:val="00AA16FA"/>
    <w:rsid w:val="00AA3B4A"/>
    <w:rsid w:val="00AA6346"/>
    <w:rsid w:val="00AA7317"/>
    <w:rsid w:val="00AB76A2"/>
    <w:rsid w:val="00AC358F"/>
    <w:rsid w:val="00AC4319"/>
    <w:rsid w:val="00AC77BB"/>
    <w:rsid w:val="00AD794D"/>
    <w:rsid w:val="00AE0B8C"/>
    <w:rsid w:val="00AE3E87"/>
    <w:rsid w:val="00B00600"/>
    <w:rsid w:val="00B00B62"/>
    <w:rsid w:val="00B01121"/>
    <w:rsid w:val="00B05177"/>
    <w:rsid w:val="00B05DF3"/>
    <w:rsid w:val="00B05E70"/>
    <w:rsid w:val="00B07A5B"/>
    <w:rsid w:val="00B10584"/>
    <w:rsid w:val="00B10BCD"/>
    <w:rsid w:val="00B12464"/>
    <w:rsid w:val="00B25EB5"/>
    <w:rsid w:val="00B276C9"/>
    <w:rsid w:val="00B27770"/>
    <w:rsid w:val="00B32BF9"/>
    <w:rsid w:val="00B3370D"/>
    <w:rsid w:val="00B352A5"/>
    <w:rsid w:val="00B35BC2"/>
    <w:rsid w:val="00B371CD"/>
    <w:rsid w:val="00B4081D"/>
    <w:rsid w:val="00B40DBE"/>
    <w:rsid w:val="00B55699"/>
    <w:rsid w:val="00B63711"/>
    <w:rsid w:val="00B72117"/>
    <w:rsid w:val="00B73A79"/>
    <w:rsid w:val="00B73F0E"/>
    <w:rsid w:val="00B80019"/>
    <w:rsid w:val="00B85563"/>
    <w:rsid w:val="00B9009D"/>
    <w:rsid w:val="00B9354B"/>
    <w:rsid w:val="00BA1402"/>
    <w:rsid w:val="00BA3ECB"/>
    <w:rsid w:val="00BA780F"/>
    <w:rsid w:val="00BB1106"/>
    <w:rsid w:val="00BB1E52"/>
    <w:rsid w:val="00BD0908"/>
    <w:rsid w:val="00BF3CC7"/>
    <w:rsid w:val="00BF5584"/>
    <w:rsid w:val="00BF7FA8"/>
    <w:rsid w:val="00C009C1"/>
    <w:rsid w:val="00C01A63"/>
    <w:rsid w:val="00C05503"/>
    <w:rsid w:val="00C06498"/>
    <w:rsid w:val="00C0716E"/>
    <w:rsid w:val="00C075FA"/>
    <w:rsid w:val="00C1220C"/>
    <w:rsid w:val="00C166C7"/>
    <w:rsid w:val="00C169C3"/>
    <w:rsid w:val="00C23492"/>
    <w:rsid w:val="00C25A37"/>
    <w:rsid w:val="00C324DD"/>
    <w:rsid w:val="00C40474"/>
    <w:rsid w:val="00C428EE"/>
    <w:rsid w:val="00C42F4C"/>
    <w:rsid w:val="00C433A1"/>
    <w:rsid w:val="00C43A26"/>
    <w:rsid w:val="00C51B34"/>
    <w:rsid w:val="00C52FD5"/>
    <w:rsid w:val="00C53DBB"/>
    <w:rsid w:val="00C54842"/>
    <w:rsid w:val="00C57328"/>
    <w:rsid w:val="00C62259"/>
    <w:rsid w:val="00C64306"/>
    <w:rsid w:val="00C66AB8"/>
    <w:rsid w:val="00C71C87"/>
    <w:rsid w:val="00C818F0"/>
    <w:rsid w:val="00C87582"/>
    <w:rsid w:val="00C91B4F"/>
    <w:rsid w:val="00C95448"/>
    <w:rsid w:val="00CA03FD"/>
    <w:rsid w:val="00CA0E7D"/>
    <w:rsid w:val="00CA126D"/>
    <w:rsid w:val="00CA191B"/>
    <w:rsid w:val="00CA2F3C"/>
    <w:rsid w:val="00CA6172"/>
    <w:rsid w:val="00CA6C72"/>
    <w:rsid w:val="00CA7718"/>
    <w:rsid w:val="00CB747E"/>
    <w:rsid w:val="00CC22D7"/>
    <w:rsid w:val="00CC4B99"/>
    <w:rsid w:val="00CD26D9"/>
    <w:rsid w:val="00CD299C"/>
    <w:rsid w:val="00CD2A39"/>
    <w:rsid w:val="00CD2C78"/>
    <w:rsid w:val="00CD41B3"/>
    <w:rsid w:val="00CD4C7C"/>
    <w:rsid w:val="00CE21DB"/>
    <w:rsid w:val="00CE435F"/>
    <w:rsid w:val="00CF0165"/>
    <w:rsid w:val="00CF0ADB"/>
    <w:rsid w:val="00CF2EA4"/>
    <w:rsid w:val="00CF39FE"/>
    <w:rsid w:val="00CF477E"/>
    <w:rsid w:val="00D00E11"/>
    <w:rsid w:val="00D03078"/>
    <w:rsid w:val="00D0535A"/>
    <w:rsid w:val="00D10138"/>
    <w:rsid w:val="00D21409"/>
    <w:rsid w:val="00D2149E"/>
    <w:rsid w:val="00D23169"/>
    <w:rsid w:val="00D25E56"/>
    <w:rsid w:val="00D27DDB"/>
    <w:rsid w:val="00D31B7C"/>
    <w:rsid w:val="00D3620B"/>
    <w:rsid w:val="00D526A2"/>
    <w:rsid w:val="00D52F28"/>
    <w:rsid w:val="00D54158"/>
    <w:rsid w:val="00D546FE"/>
    <w:rsid w:val="00D55F3A"/>
    <w:rsid w:val="00D57CDF"/>
    <w:rsid w:val="00D62CD8"/>
    <w:rsid w:val="00D638C5"/>
    <w:rsid w:val="00D6567C"/>
    <w:rsid w:val="00D702C2"/>
    <w:rsid w:val="00D72CFC"/>
    <w:rsid w:val="00D74D12"/>
    <w:rsid w:val="00D75B75"/>
    <w:rsid w:val="00D76CA7"/>
    <w:rsid w:val="00D80C4C"/>
    <w:rsid w:val="00D837DD"/>
    <w:rsid w:val="00D8721B"/>
    <w:rsid w:val="00D93C5B"/>
    <w:rsid w:val="00D9734B"/>
    <w:rsid w:val="00DA09ED"/>
    <w:rsid w:val="00DA5E7D"/>
    <w:rsid w:val="00DA7865"/>
    <w:rsid w:val="00DB0295"/>
    <w:rsid w:val="00DB0D56"/>
    <w:rsid w:val="00DB728D"/>
    <w:rsid w:val="00DC07F3"/>
    <w:rsid w:val="00DC50A5"/>
    <w:rsid w:val="00DC7B40"/>
    <w:rsid w:val="00DD75C4"/>
    <w:rsid w:val="00DE1877"/>
    <w:rsid w:val="00DE2B77"/>
    <w:rsid w:val="00DE5BF4"/>
    <w:rsid w:val="00DE5D63"/>
    <w:rsid w:val="00DF477F"/>
    <w:rsid w:val="00DF5130"/>
    <w:rsid w:val="00DF69E9"/>
    <w:rsid w:val="00E01C07"/>
    <w:rsid w:val="00E03F8C"/>
    <w:rsid w:val="00E10759"/>
    <w:rsid w:val="00E11F97"/>
    <w:rsid w:val="00E25283"/>
    <w:rsid w:val="00E26942"/>
    <w:rsid w:val="00E41295"/>
    <w:rsid w:val="00E432F0"/>
    <w:rsid w:val="00E52B2E"/>
    <w:rsid w:val="00E575CF"/>
    <w:rsid w:val="00E67C5C"/>
    <w:rsid w:val="00E712CA"/>
    <w:rsid w:val="00E71D31"/>
    <w:rsid w:val="00E75F0C"/>
    <w:rsid w:val="00E90616"/>
    <w:rsid w:val="00E93647"/>
    <w:rsid w:val="00EA1E69"/>
    <w:rsid w:val="00EA670E"/>
    <w:rsid w:val="00EA7625"/>
    <w:rsid w:val="00EB3DF6"/>
    <w:rsid w:val="00EB4D85"/>
    <w:rsid w:val="00EC0D9E"/>
    <w:rsid w:val="00EC2FAB"/>
    <w:rsid w:val="00EC3E55"/>
    <w:rsid w:val="00EC6079"/>
    <w:rsid w:val="00ED23BB"/>
    <w:rsid w:val="00ED393B"/>
    <w:rsid w:val="00ED3CC4"/>
    <w:rsid w:val="00ED3FA5"/>
    <w:rsid w:val="00ED706E"/>
    <w:rsid w:val="00EE6673"/>
    <w:rsid w:val="00EE7452"/>
    <w:rsid w:val="00EF5E06"/>
    <w:rsid w:val="00F03557"/>
    <w:rsid w:val="00F04514"/>
    <w:rsid w:val="00F12521"/>
    <w:rsid w:val="00F125C1"/>
    <w:rsid w:val="00F13568"/>
    <w:rsid w:val="00F138E8"/>
    <w:rsid w:val="00F21AAC"/>
    <w:rsid w:val="00F24CC1"/>
    <w:rsid w:val="00F33A25"/>
    <w:rsid w:val="00F37465"/>
    <w:rsid w:val="00F407BB"/>
    <w:rsid w:val="00F41C21"/>
    <w:rsid w:val="00F4585E"/>
    <w:rsid w:val="00F47C4D"/>
    <w:rsid w:val="00F506D5"/>
    <w:rsid w:val="00F536BA"/>
    <w:rsid w:val="00F54AAB"/>
    <w:rsid w:val="00F61294"/>
    <w:rsid w:val="00F63DC7"/>
    <w:rsid w:val="00F70588"/>
    <w:rsid w:val="00F70CC7"/>
    <w:rsid w:val="00F71FBD"/>
    <w:rsid w:val="00F75910"/>
    <w:rsid w:val="00F92010"/>
    <w:rsid w:val="00F95FE0"/>
    <w:rsid w:val="00FA3E42"/>
    <w:rsid w:val="00FA79C5"/>
    <w:rsid w:val="00FB0CB0"/>
    <w:rsid w:val="00FB4A38"/>
    <w:rsid w:val="00FC0CDD"/>
    <w:rsid w:val="00FC31D5"/>
    <w:rsid w:val="00FC60A3"/>
    <w:rsid w:val="00FC6D07"/>
    <w:rsid w:val="00FC6EA4"/>
    <w:rsid w:val="00FC76E9"/>
    <w:rsid w:val="00FE5017"/>
    <w:rsid w:val="00FE5555"/>
    <w:rsid w:val="00FE5D65"/>
    <w:rsid w:val="00FF27E4"/>
    <w:rsid w:val="00FF56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3D877"/>
  <w15:docId w15:val="{642A6083-7199-4788-AB73-4C288669C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Pr>
      <w:rFonts w:ascii="Calibri" w:eastAsia="Calibri" w:hAnsi="Calibri" w:cs="Calibri"/>
      <w:i/>
      <w:color w:val="4F81BD"/>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5"/>
      </w:numPr>
      <w:contextualSpacing/>
    </w:pPr>
  </w:style>
  <w:style w:type="paragraph" w:styleId="Listaconvietas2">
    <w:name w:val="List Bullet 2"/>
    <w:basedOn w:val="Normal"/>
    <w:uiPriority w:val="99"/>
    <w:unhideWhenUsed/>
    <w:rsid w:val="00326F90"/>
    <w:pPr>
      <w:numPr>
        <w:numId w:val="6"/>
      </w:numPr>
      <w:contextualSpacing/>
    </w:pPr>
  </w:style>
  <w:style w:type="paragraph" w:styleId="Listaconvietas3">
    <w:name w:val="List Bullet 3"/>
    <w:basedOn w:val="Normal"/>
    <w:uiPriority w:val="99"/>
    <w:unhideWhenUsed/>
    <w:rsid w:val="00326F90"/>
    <w:pPr>
      <w:numPr>
        <w:numId w:val="7"/>
      </w:numPr>
      <w:contextualSpacing/>
    </w:pPr>
  </w:style>
  <w:style w:type="paragraph" w:styleId="Listaconnmeros">
    <w:name w:val="List Number"/>
    <w:basedOn w:val="Normal"/>
    <w:uiPriority w:val="99"/>
    <w:unhideWhenUsed/>
    <w:rsid w:val="00326F90"/>
    <w:pPr>
      <w:numPr>
        <w:numId w:val="9"/>
      </w:numPr>
      <w:contextualSpacing/>
    </w:pPr>
  </w:style>
  <w:style w:type="paragraph" w:styleId="Listaconnmeros2">
    <w:name w:val="List Number 2"/>
    <w:basedOn w:val="Normal"/>
    <w:uiPriority w:val="99"/>
    <w:unhideWhenUsed/>
    <w:rsid w:val="0029639D"/>
    <w:pPr>
      <w:numPr>
        <w:numId w:val="10"/>
      </w:numPr>
      <w:contextualSpacing/>
    </w:pPr>
  </w:style>
  <w:style w:type="paragraph" w:styleId="Listaconnmeros3">
    <w:name w:val="List Number 3"/>
    <w:basedOn w:val="Normal"/>
    <w:uiPriority w:val="99"/>
    <w:unhideWhenUsed/>
    <w:rsid w:val="0029639D"/>
    <w:pPr>
      <w:numPr>
        <w:numId w:val="11"/>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Refdecomentario">
    <w:name w:val="annotation reference"/>
    <w:basedOn w:val="Fuentedeprrafopredeter"/>
    <w:uiPriority w:val="99"/>
    <w:semiHidden/>
    <w:unhideWhenUsed/>
    <w:rsid w:val="00512305"/>
    <w:rPr>
      <w:sz w:val="16"/>
      <w:szCs w:val="16"/>
    </w:rPr>
  </w:style>
  <w:style w:type="paragraph" w:styleId="Textocomentario">
    <w:name w:val="annotation text"/>
    <w:basedOn w:val="Normal"/>
    <w:link w:val="TextocomentarioCar"/>
    <w:uiPriority w:val="99"/>
    <w:unhideWhenUsed/>
    <w:rsid w:val="00512305"/>
    <w:pPr>
      <w:spacing w:line="240" w:lineRule="auto"/>
    </w:pPr>
  </w:style>
  <w:style w:type="character" w:customStyle="1" w:styleId="TextocomentarioCar">
    <w:name w:val="Texto comentario Car"/>
    <w:basedOn w:val="Fuentedeprrafopredeter"/>
    <w:link w:val="Textocomentario"/>
    <w:uiPriority w:val="99"/>
    <w:rsid w:val="00512305"/>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512305"/>
    <w:rPr>
      <w:b/>
      <w:bCs/>
    </w:rPr>
  </w:style>
  <w:style w:type="character" w:customStyle="1" w:styleId="AsuntodelcomentarioCar">
    <w:name w:val="Asunto del comentario Car"/>
    <w:basedOn w:val="TextocomentarioCar"/>
    <w:link w:val="Asuntodelcomentario"/>
    <w:uiPriority w:val="99"/>
    <w:semiHidden/>
    <w:rsid w:val="00512305"/>
    <w:rPr>
      <w:rFonts w:ascii="Times New Roman" w:hAnsi="Times New Roman"/>
      <w:b/>
      <w:bCs/>
      <w:sz w:val="20"/>
      <w:szCs w:val="20"/>
    </w:rPr>
  </w:style>
  <w:style w:type="paragraph" w:styleId="NormalWeb">
    <w:name w:val="Normal (Web)"/>
    <w:basedOn w:val="Normal"/>
    <w:uiPriority w:val="99"/>
    <w:unhideWhenUsed/>
    <w:rsid w:val="009F365D"/>
    <w:rPr>
      <w:sz w:val="24"/>
      <w:szCs w:val="24"/>
    </w:rPr>
  </w:style>
  <w:style w:type="character" w:styleId="Hipervnculo">
    <w:name w:val="Hyperlink"/>
    <w:basedOn w:val="Fuentedeprrafopredeter"/>
    <w:uiPriority w:val="99"/>
    <w:unhideWhenUsed/>
    <w:rsid w:val="00140657"/>
    <w:rPr>
      <w:color w:val="0000FF" w:themeColor="hyperlink"/>
      <w:u w:val="single"/>
    </w:rPr>
  </w:style>
  <w:style w:type="character" w:styleId="Mencinsinresolver">
    <w:name w:val="Unresolved Mention"/>
    <w:basedOn w:val="Fuentedeprrafopredeter"/>
    <w:uiPriority w:val="99"/>
    <w:semiHidden/>
    <w:unhideWhenUsed/>
    <w:rsid w:val="00140657"/>
    <w:rPr>
      <w:color w:val="605E5C"/>
      <w:shd w:val="clear" w:color="auto" w:fill="E1DFDD"/>
    </w:rPr>
  </w:style>
  <w:style w:type="paragraph" w:styleId="Textonotaalfinal">
    <w:name w:val="endnote text"/>
    <w:basedOn w:val="Normal"/>
    <w:link w:val="TextonotaalfinalCar"/>
    <w:uiPriority w:val="99"/>
    <w:semiHidden/>
    <w:unhideWhenUsed/>
    <w:rsid w:val="00BD57EE"/>
    <w:pPr>
      <w:spacing w:after="0" w:line="240" w:lineRule="auto"/>
    </w:pPr>
  </w:style>
  <w:style w:type="character" w:customStyle="1" w:styleId="TextonotaalfinalCar">
    <w:name w:val="Texto nota al final Car"/>
    <w:basedOn w:val="Fuentedeprrafopredeter"/>
    <w:link w:val="Textonotaalfinal"/>
    <w:uiPriority w:val="99"/>
    <w:semiHidden/>
    <w:rsid w:val="00BD57EE"/>
    <w:rPr>
      <w:rFonts w:ascii="Times New Roman" w:hAnsi="Times New Roman"/>
      <w:sz w:val="20"/>
      <w:szCs w:val="20"/>
    </w:rPr>
  </w:style>
  <w:style w:type="character" w:styleId="Refdenotaalfinal">
    <w:name w:val="endnote reference"/>
    <w:basedOn w:val="Fuentedeprrafopredeter"/>
    <w:uiPriority w:val="99"/>
    <w:semiHidden/>
    <w:unhideWhenUsed/>
    <w:rsid w:val="00BD57EE"/>
    <w:rPr>
      <w:vertAlign w:val="superscript"/>
    </w:rPr>
  </w:style>
  <w:style w:type="paragraph" w:styleId="Textonotapie">
    <w:name w:val="footnote text"/>
    <w:basedOn w:val="Normal"/>
    <w:link w:val="TextonotapieCar"/>
    <w:uiPriority w:val="99"/>
    <w:semiHidden/>
    <w:unhideWhenUsed/>
    <w:rsid w:val="00BD57EE"/>
    <w:pPr>
      <w:spacing w:after="0" w:line="240" w:lineRule="auto"/>
    </w:pPr>
  </w:style>
  <w:style w:type="character" w:customStyle="1" w:styleId="TextonotapieCar">
    <w:name w:val="Texto nota pie Car"/>
    <w:basedOn w:val="Fuentedeprrafopredeter"/>
    <w:link w:val="Textonotapie"/>
    <w:uiPriority w:val="99"/>
    <w:semiHidden/>
    <w:rsid w:val="00BD57EE"/>
    <w:rPr>
      <w:rFonts w:ascii="Times New Roman" w:hAnsi="Times New Roman"/>
      <w:sz w:val="20"/>
      <w:szCs w:val="20"/>
    </w:rPr>
  </w:style>
  <w:style w:type="character" w:styleId="Refdenotaalpie">
    <w:name w:val="footnote reference"/>
    <w:basedOn w:val="Fuentedeprrafopredeter"/>
    <w:uiPriority w:val="99"/>
    <w:semiHidden/>
    <w:unhideWhenUsed/>
    <w:rsid w:val="00BD57EE"/>
    <w:rPr>
      <w:vertAlign w:val="superscript"/>
    </w:rPr>
  </w:style>
  <w:style w:type="paragraph" w:customStyle="1" w:styleId="TableParagraph">
    <w:name w:val="Table Paragraph"/>
    <w:basedOn w:val="Normal"/>
    <w:uiPriority w:val="1"/>
    <w:qFormat/>
    <w:rsid w:val="008F5A76"/>
    <w:pPr>
      <w:widowControl w:val="0"/>
      <w:autoSpaceDE w:val="0"/>
      <w:autoSpaceDN w:val="0"/>
      <w:spacing w:after="0" w:line="240" w:lineRule="auto"/>
    </w:pPr>
    <w:rPr>
      <w:rFonts w:ascii="Roboto Condensed" w:eastAsia="Roboto Condensed" w:hAnsi="Roboto Condensed" w:cs="Roboto Condensed"/>
      <w:sz w:val="22"/>
      <w:lang w:val="es-ES"/>
    </w:rPr>
  </w:style>
  <w:style w:type="table" w:customStyle="1" w:styleId="a">
    <w:basedOn w:val="Tablanormal"/>
    <w:tblPr>
      <w:tblStyleRowBandSize w:val="1"/>
      <w:tblStyleColBandSize w:val="1"/>
      <w:tblCellMar>
        <w:left w:w="0" w:type="dxa"/>
        <w:right w:w="0" w:type="dxa"/>
      </w:tblCellMar>
    </w:tblPr>
  </w:style>
  <w:style w:type="table" w:customStyle="1" w:styleId="a0">
    <w:basedOn w:val="Tablanormal"/>
    <w:tblPr>
      <w:tblStyleRowBandSize w:val="1"/>
      <w:tblStyleColBandSize w:val="1"/>
      <w:tblCellMar>
        <w:left w:w="0" w:type="dxa"/>
        <w:right w:w="0" w:type="dxa"/>
      </w:tblCellMar>
    </w:tblPr>
  </w:style>
  <w:style w:type="table" w:customStyle="1" w:styleId="a1">
    <w:basedOn w:val="Tablanormal"/>
    <w:pPr>
      <w:spacing w:after="0" w:line="240" w:lineRule="auto"/>
    </w:pPr>
    <w:tblPr>
      <w:tblStyleRowBandSize w:val="1"/>
      <w:tblStyleColBandSize w:val="1"/>
    </w:tblPr>
  </w:style>
  <w:style w:type="paragraph" w:styleId="Bibliografa">
    <w:name w:val="Bibliography"/>
    <w:basedOn w:val="Normal"/>
    <w:next w:val="Normal"/>
    <w:uiPriority w:val="37"/>
    <w:unhideWhenUsed/>
    <w:rsid w:val="008403D5"/>
  </w:style>
  <w:style w:type="paragraph" w:styleId="Revisin">
    <w:name w:val="Revision"/>
    <w:hidden/>
    <w:uiPriority w:val="99"/>
    <w:semiHidden/>
    <w:rsid w:val="00041C3C"/>
    <w:pPr>
      <w:spacing w:after="0" w:line="240" w:lineRule="auto"/>
    </w:pPr>
  </w:style>
  <w:style w:type="character" w:styleId="Hipervnculovisitado">
    <w:name w:val="FollowedHyperlink"/>
    <w:basedOn w:val="Fuentedeprrafopredeter"/>
    <w:uiPriority w:val="99"/>
    <w:semiHidden/>
    <w:unhideWhenUsed/>
    <w:rsid w:val="00FC31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14844">
      <w:bodyDiv w:val="1"/>
      <w:marLeft w:val="0"/>
      <w:marRight w:val="0"/>
      <w:marTop w:val="0"/>
      <w:marBottom w:val="0"/>
      <w:divBdr>
        <w:top w:val="none" w:sz="0" w:space="0" w:color="auto"/>
        <w:left w:val="none" w:sz="0" w:space="0" w:color="auto"/>
        <w:bottom w:val="none" w:sz="0" w:space="0" w:color="auto"/>
        <w:right w:val="none" w:sz="0" w:space="0" w:color="auto"/>
      </w:divBdr>
    </w:div>
    <w:div w:id="3752441">
      <w:bodyDiv w:val="1"/>
      <w:marLeft w:val="0"/>
      <w:marRight w:val="0"/>
      <w:marTop w:val="0"/>
      <w:marBottom w:val="0"/>
      <w:divBdr>
        <w:top w:val="none" w:sz="0" w:space="0" w:color="auto"/>
        <w:left w:val="none" w:sz="0" w:space="0" w:color="auto"/>
        <w:bottom w:val="none" w:sz="0" w:space="0" w:color="auto"/>
        <w:right w:val="none" w:sz="0" w:space="0" w:color="auto"/>
      </w:divBdr>
    </w:div>
    <w:div w:id="3753043">
      <w:bodyDiv w:val="1"/>
      <w:marLeft w:val="0"/>
      <w:marRight w:val="0"/>
      <w:marTop w:val="0"/>
      <w:marBottom w:val="0"/>
      <w:divBdr>
        <w:top w:val="none" w:sz="0" w:space="0" w:color="auto"/>
        <w:left w:val="none" w:sz="0" w:space="0" w:color="auto"/>
        <w:bottom w:val="none" w:sz="0" w:space="0" w:color="auto"/>
        <w:right w:val="none" w:sz="0" w:space="0" w:color="auto"/>
      </w:divBdr>
    </w:div>
    <w:div w:id="20710471">
      <w:bodyDiv w:val="1"/>
      <w:marLeft w:val="0"/>
      <w:marRight w:val="0"/>
      <w:marTop w:val="0"/>
      <w:marBottom w:val="0"/>
      <w:divBdr>
        <w:top w:val="none" w:sz="0" w:space="0" w:color="auto"/>
        <w:left w:val="none" w:sz="0" w:space="0" w:color="auto"/>
        <w:bottom w:val="none" w:sz="0" w:space="0" w:color="auto"/>
        <w:right w:val="none" w:sz="0" w:space="0" w:color="auto"/>
      </w:divBdr>
    </w:div>
    <w:div w:id="21977122">
      <w:bodyDiv w:val="1"/>
      <w:marLeft w:val="0"/>
      <w:marRight w:val="0"/>
      <w:marTop w:val="0"/>
      <w:marBottom w:val="0"/>
      <w:divBdr>
        <w:top w:val="none" w:sz="0" w:space="0" w:color="auto"/>
        <w:left w:val="none" w:sz="0" w:space="0" w:color="auto"/>
        <w:bottom w:val="none" w:sz="0" w:space="0" w:color="auto"/>
        <w:right w:val="none" w:sz="0" w:space="0" w:color="auto"/>
      </w:divBdr>
    </w:div>
    <w:div w:id="27492167">
      <w:bodyDiv w:val="1"/>
      <w:marLeft w:val="0"/>
      <w:marRight w:val="0"/>
      <w:marTop w:val="0"/>
      <w:marBottom w:val="0"/>
      <w:divBdr>
        <w:top w:val="none" w:sz="0" w:space="0" w:color="auto"/>
        <w:left w:val="none" w:sz="0" w:space="0" w:color="auto"/>
        <w:bottom w:val="none" w:sz="0" w:space="0" w:color="auto"/>
        <w:right w:val="none" w:sz="0" w:space="0" w:color="auto"/>
      </w:divBdr>
    </w:div>
    <w:div w:id="32195566">
      <w:bodyDiv w:val="1"/>
      <w:marLeft w:val="0"/>
      <w:marRight w:val="0"/>
      <w:marTop w:val="0"/>
      <w:marBottom w:val="0"/>
      <w:divBdr>
        <w:top w:val="none" w:sz="0" w:space="0" w:color="auto"/>
        <w:left w:val="none" w:sz="0" w:space="0" w:color="auto"/>
        <w:bottom w:val="none" w:sz="0" w:space="0" w:color="auto"/>
        <w:right w:val="none" w:sz="0" w:space="0" w:color="auto"/>
      </w:divBdr>
    </w:div>
    <w:div w:id="35088821">
      <w:bodyDiv w:val="1"/>
      <w:marLeft w:val="0"/>
      <w:marRight w:val="0"/>
      <w:marTop w:val="0"/>
      <w:marBottom w:val="0"/>
      <w:divBdr>
        <w:top w:val="none" w:sz="0" w:space="0" w:color="auto"/>
        <w:left w:val="none" w:sz="0" w:space="0" w:color="auto"/>
        <w:bottom w:val="none" w:sz="0" w:space="0" w:color="auto"/>
        <w:right w:val="none" w:sz="0" w:space="0" w:color="auto"/>
      </w:divBdr>
    </w:div>
    <w:div w:id="40448219">
      <w:bodyDiv w:val="1"/>
      <w:marLeft w:val="0"/>
      <w:marRight w:val="0"/>
      <w:marTop w:val="0"/>
      <w:marBottom w:val="0"/>
      <w:divBdr>
        <w:top w:val="none" w:sz="0" w:space="0" w:color="auto"/>
        <w:left w:val="none" w:sz="0" w:space="0" w:color="auto"/>
        <w:bottom w:val="none" w:sz="0" w:space="0" w:color="auto"/>
        <w:right w:val="none" w:sz="0" w:space="0" w:color="auto"/>
      </w:divBdr>
    </w:div>
    <w:div w:id="42802057">
      <w:bodyDiv w:val="1"/>
      <w:marLeft w:val="0"/>
      <w:marRight w:val="0"/>
      <w:marTop w:val="0"/>
      <w:marBottom w:val="0"/>
      <w:divBdr>
        <w:top w:val="none" w:sz="0" w:space="0" w:color="auto"/>
        <w:left w:val="none" w:sz="0" w:space="0" w:color="auto"/>
        <w:bottom w:val="none" w:sz="0" w:space="0" w:color="auto"/>
        <w:right w:val="none" w:sz="0" w:space="0" w:color="auto"/>
      </w:divBdr>
    </w:div>
    <w:div w:id="48237748">
      <w:bodyDiv w:val="1"/>
      <w:marLeft w:val="0"/>
      <w:marRight w:val="0"/>
      <w:marTop w:val="0"/>
      <w:marBottom w:val="0"/>
      <w:divBdr>
        <w:top w:val="none" w:sz="0" w:space="0" w:color="auto"/>
        <w:left w:val="none" w:sz="0" w:space="0" w:color="auto"/>
        <w:bottom w:val="none" w:sz="0" w:space="0" w:color="auto"/>
        <w:right w:val="none" w:sz="0" w:space="0" w:color="auto"/>
      </w:divBdr>
    </w:div>
    <w:div w:id="48843080">
      <w:bodyDiv w:val="1"/>
      <w:marLeft w:val="0"/>
      <w:marRight w:val="0"/>
      <w:marTop w:val="0"/>
      <w:marBottom w:val="0"/>
      <w:divBdr>
        <w:top w:val="none" w:sz="0" w:space="0" w:color="auto"/>
        <w:left w:val="none" w:sz="0" w:space="0" w:color="auto"/>
        <w:bottom w:val="none" w:sz="0" w:space="0" w:color="auto"/>
        <w:right w:val="none" w:sz="0" w:space="0" w:color="auto"/>
      </w:divBdr>
    </w:div>
    <w:div w:id="54818979">
      <w:bodyDiv w:val="1"/>
      <w:marLeft w:val="0"/>
      <w:marRight w:val="0"/>
      <w:marTop w:val="0"/>
      <w:marBottom w:val="0"/>
      <w:divBdr>
        <w:top w:val="none" w:sz="0" w:space="0" w:color="auto"/>
        <w:left w:val="none" w:sz="0" w:space="0" w:color="auto"/>
        <w:bottom w:val="none" w:sz="0" w:space="0" w:color="auto"/>
        <w:right w:val="none" w:sz="0" w:space="0" w:color="auto"/>
      </w:divBdr>
    </w:div>
    <w:div w:id="59445825">
      <w:bodyDiv w:val="1"/>
      <w:marLeft w:val="0"/>
      <w:marRight w:val="0"/>
      <w:marTop w:val="0"/>
      <w:marBottom w:val="0"/>
      <w:divBdr>
        <w:top w:val="none" w:sz="0" w:space="0" w:color="auto"/>
        <w:left w:val="none" w:sz="0" w:space="0" w:color="auto"/>
        <w:bottom w:val="none" w:sz="0" w:space="0" w:color="auto"/>
        <w:right w:val="none" w:sz="0" w:space="0" w:color="auto"/>
      </w:divBdr>
    </w:div>
    <w:div w:id="66611395">
      <w:bodyDiv w:val="1"/>
      <w:marLeft w:val="0"/>
      <w:marRight w:val="0"/>
      <w:marTop w:val="0"/>
      <w:marBottom w:val="0"/>
      <w:divBdr>
        <w:top w:val="none" w:sz="0" w:space="0" w:color="auto"/>
        <w:left w:val="none" w:sz="0" w:space="0" w:color="auto"/>
        <w:bottom w:val="none" w:sz="0" w:space="0" w:color="auto"/>
        <w:right w:val="none" w:sz="0" w:space="0" w:color="auto"/>
      </w:divBdr>
    </w:div>
    <w:div w:id="69159274">
      <w:bodyDiv w:val="1"/>
      <w:marLeft w:val="0"/>
      <w:marRight w:val="0"/>
      <w:marTop w:val="0"/>
      <w:marBottom w:val="0"/>
      <w:divBdr>
        <w:top w:val="none" w:sz="0" w:space="0" w:color="auto"/>
        <w:left w:val="none" w:sz="0" w:space="0" w:color="auto"/>
        <w:bottom w:val="none" w:sz="0" w:space="0" w:color="auto"/>
        <w:right w:val="none" w:sz="0" w:space="0" w:color="auto"/>
      </w:divBdr>
    </w:div>
    <w:div w:id="73942011">
      <w:bodyDiv w:val="1"/>
      <w:marLeft w:val="0"/>
      <w:marRight w:val="0"/>
      <w:marTop w:val="0"/>
      <w:marBottom w:val="0"/>
      <w:divBdr>
        <w:top w:val="none" w:sz="0" w:space="0" w:color="auto"/>
        <w:left w:val="none" w:sz="0" w:space="0" w:color="auto"/>
        <w:bottom w:val="none" w:sz="0" w:space="0" w:color="auto"/>
        <w:right w:val="none" w:sz="0" w:space="0" w:color="auto"/>
      </w:divBdr>
    </w:div>
    <w:div w:id="74783856">
      <w:bodyDiv w:val="1"/>
      <w:marLeft w:val="0"/>
      <w:marRight w:val="0"/>
      <w:marTop w:val="0"/>
      <w:marBottom w:val="0"/>
      <w:divBdr>
        <w:top w:val="none" w:sz="0" w:space="0" w:color="auto"/>
        <w:left w:val="none" w:sz="0" w:space="0" w:color="auto"/>
        <w:bottom w:val="none" w:sz="0" w:space="0" w:color="auto"/>
        <w:right w:val="none" w:sz="0" w:space="0" w:color="auto"/>
      </w:divBdr>
    </w:div>
    <w:div w:id="75322414">
      <w:bodyDiv w:val="1"/>
      <w:marLeft w:val="0"/>
      <w:marRight w:val="0"/>
      <w:marTop w:val="0"/>
      <w:marBottom w:val="0"/>
      <w:divBdr>
        <w:top w:val="none" w:sz="0" w:space="0" w:color="auto"/>
        <w:left w:val="none" w:sz="0" w:space="0" w:color="auto"/>
        <w:bottom w:val="none" w:sz="0" w:space="0" w:color="auto"/>
        <w:right w:val="none" w:sz="0" w:space="0" w:color="auto"/>
      </w:divBdr>
    </w:div>
    <w:div w:id="80416465">
      <w:bodyDiv w:val="1"/>
      <w:marLeft w:val="0"/>
      <w:marRight w:val="0"/>
      <w:marTop w:val="0"/>
      <w:marBottom w:val="0"/>
      <w:divBdr>
        <w:top w:val="none" w:sz="0" w:space="0" w:color="auto"/>
        <w:left w:val="none" w:sz="0" w:space="0" w:color="auto"/>
        <w:bottom w:val="none" w:sz="0" w:space="0" w:color="auto"/>
        <w:right w:val="none" w:sz="0" w:space="0" w:color="auto"/>
      </w:divBdr>
    </w:div>
    <w:div w:id="82578580">
      <w:bodyDiv w:val="1"/>
      <w:marLeft w:val="0"/>
      <w:marRight w:val="0"/>
      <w:marTop w:val="0"/>
      <w:marBottom w:val="0"/>
      <w:divBdr>
        <w:top w:val="none" w:sz="0" w:space="0" w:color="auto"/>
        <w:left w:val="none" w:sz="0" w:space="0" w:color="auto"/>
        <w:bottom w:val="none" w:sz="0" w:space="0" w:color="auto"/>
        <w:right w:val="none" w:sz="0" w:space="0" w:color="auto"/>
      </w:divBdr>
    </w:div>
    <w:div w:id="83957019">
      <w:bodyDiv w:val="1"/>
      <w:marLeft w:val="0"/>
      <w:marRight w:val="0"/>
      <w:marTop w:val="0"/>
      <w:marBottom w:val="0"/>
      <w:divBdr>
        <w:top w:val="none" w:sz="0" w:space="0" w:color="auto"/>
        <w:left w:val="none" w:sz="0" w:space="0" w:color="auto"/>
        <w:bottom w:val="none" w:sz="0" w:space="0" w:color="auto"/>
        <w:right w:val="none" w:sz="0" w:space="0" w:color="auto"/>
      </w:divBdr>
    </w:div>
    <w:div w:id="85076263">
      <w:bodyDiv w:val="1"/>
      <w:marLeft w:val="0"/>
      <w:marRight w:val="0"/>
      <w:marTop w:val="0"/>
      <w:marBottom w:val="0"/>
      <w:divBdr>
        <w:top w:val="none" w:sz="0" w:space="0" w:color="auto"/>
        <w:left w:val="none" w:sz="0" w:space="0" w:color="auto"/>
        <w:bottom w:val="none" w:sz="0" w:space="0" w:color="auto"/>
        <w:right w:val="none" w:sz="0" w:space="0" w:color="auto"/>
      </w:divBdr>
    </w:div>
    <w:div w:id="87780155">
      <w:bodyDiv w:val="1"/>
      <w:marLeft w:val="0"/>
      <w:marRight w:val="0"/>
      <w:marTop w:val="0"/>
      <w:marBottom w:val="0"/>
      <w:divBdr>
        <w:top w:val="none" w:sz="0" w:space="0" w:color="auto"/>
        <w:left w:val="none" w:sz="0" w:space="0" w:color="auto"/>
        <w:bottom w:val="none" w:sz="0" w:space="0" w:color="auto"/>
        <w:right w:val="none" w:sz="0" w:space="0" w:color="auto"/>
      </w:divBdr>
    </w:div>
    <w:div w:id="93062870">
      <w:bodyDiv w:val="1"/>
      <w:marLeft w:val="0"/>
      <w:marRight w:val="0"/>
      <w:marTop w:val="0"/>
      <w:marBottom w:val="0"/>
      <w:divBdr>
        <w:top w:val="none" w:sz="0" w:space="0" w:color="auto"/>
        <w:left w:val="none" w:sz="0" w:space="0" w:color="auto"/>
        <w:bottom w:val="none" w:sz="0" w:space="0" w:color="auto"/>
        <w:right w:val="none" w:sz="0" w:space="0" w:color="auto"/>
      </w:divBdr>
    </w:div>
    <w:div w:id="104934229">
      <w:bodyDiv w:val="1"/>
      <w:marLeft w:val="0"/>
      <w:marRight w:val="0"/>
      <w:marTop w:val="0"/>
      <w:marBottom w:val="0"/>
      <w:divBdr>
        <w:top w:val="none" w:sz="0" w:space="0" w:color="auto"/>
        <w:left w:val="none" w:sz="0" w:space="0" w:color="auto"/>
        <w:bottom w:val="none" w:sz="0" w:space="0" w:color="auto"/>
        <w:right w:val="none" w:sz="0" w:space="0" w:color="auto"/>
      </w:divBdr>
    </w:div>
    <w:div w:id="107043750">
      <w:bodyDiv w:val="1"/>
      <w:marLeft w:val="0"/>
      <w:marRight w:val="0"/>
      <w:marTop w:val="0"/>
      <w:marBottom w:val="0"/>
      <w:divBdr>
        <w:top w:val="none" w:sz="0" w:space="0" w:color="auto"/>
        <w:left w:val="none" w:sz="0" w:space="0" w:color="auto"/>
        <w:bottom w:val="none" w:sz="0" w:space="0" w:color="auto"/>
        <w:right w:val="none" w:sz="0" w:space="0" w:color="auto"/>
      </w:divBdr>
    </w:div>
    <w:div w:id="110512621">
      <w:bodyDiv w:val="1"/>
      <w:marLeft w:val="0"/>
      <w:marRight w:val="0"/>
      <w:marTop w:val="0"/>
      <w:marBottom w:val="0"/>
      <w:divBdr>
        <w:top w:val="none" w:sz="0" w:space="0" w:color="auto"/>
        <w:left w:val="none" w:sz="0" w:space="0" w:color="auto"/>
        <w:bottom w:val="none" w:sz="0" w:space="0" w:color="auto"/>
        <w:right w:val="none" w:sz="0" w:space="0" w:color="auto"/>
      </w:divBdr>
    </w:div>
    <w:div w:id="111021962">
      <w:bodyDiv w:val="1"/>
      <w:marLeft w:val="0"/>
      <w:marRight w:val="0"/>
      <w:marTop w:val="0"/>
      <w:marBottom w:val="0"/>
      <w:divBdr>
        <w:top w:val="none" w:sz="0" w:space="0" w:color="auto"/>
        <w:left w:val="none" w:sz="0" w:space="0" w:color="auto"/>
        <w:bottom w:val="none" w:sz="0" w:space="0" w:color="auto"/>
        <w:right w:val="none" w:sz="0" w:space="0" w:color="auto"/>
      </w:divBdr>
    </w:div>
    <w:div w:id="112331761">
      <w:bodyDiv w:val="1"/>
      <w:marLeft w:val="0"/>
      <w:marRight w:val="0"/>
      <w:marTop w:val="0"/>
      <w:marBottom w:val="0"/>
      <w:divBdr>
        <w:top w:val="none" w:sz="0" w:space="0" w:color="auto"/>
        <w:left w:val="none" w:sz="0" w:space="0" w:color="auto"/>
        <w:bottom w:val="none" w:sz="0" w:space="0" w:color="auto"/>
        <w:right w:val="none" w:sz="0" w:space="0" w:color="auto"/>
      </w:divBdr>
    </w:div>
    <w:div w:id="115375775">
      <w:bodyDiv w:val="1"/>
      <w:marLeft w:val="0"/>
      <w:marRight w:val="0"/>
      <w:marTop w:val="0"/>
      <w:marBottom w:val="0"/>
      <w:divBdr>
        <w:top w:val="none" w:sz="0" w:space="0" w:color="auto"/>
        <w:left w:val="none" w:sz="0" w:space="0" w:color="auto"/>
        <w:bottom w:val="none" w:sz="0" w:space="0" w:color="auto"/>
        <w:right w:val="none" w:sz="0" w:space="0" w:color="auto"/>
      </w:divBdr>
    </w:div>
    <w:div w:id="121700703">
      <w:bodyDiv w:val="1"/>
      <w:marLeft w:val="0"/>
      <w:marRight w:val="0"/>
      <w:marTop w:val="0"/>
      <w:marBottom w:val="0"/>
      <w:divBdr>
        <w:top w:val="none" w:sz="0" w:space="0" w:color="auto"/>
        <w:left w:val="none" w:sz="0" w:space="0" w:color="auto"/>
        <w:bottom w:val="none" w:sz="0" w:space="0" w:color="auto"/>
        <w:right w:val="none" w:sz="0" w:space="0" w:color="auto"/>
      </w:divBdr>
    </w:div>
    <w:div w:id="123550911">
      <w:bodyDiv w:val="1"/>
      <w:marLeft w:val="0"/>
      <w:marRight w:val="0"/>
      <w:marTop w:val="0"/>
      <w:marBottom w:val="0"/>
      <w:divBdr>
        <w:top w:val="none" w:sz="0" w:space="0" w:color="auto"/>
        <w:left w:val="none" w:sz="0" w:space="0" w:color="auto"/>
        <w:bottom w:val="none" w:sz="0" w:space="0" w:color="auto"/>
        <w:right w:val="none" w:sz="0" w:space="0" w:color="auto"/>
      </w:divBdr>
    </w:div>
    <w:div w:id="128325636">
      <w:bodyDiv w:val="1"/>
      <w:marLeft w:val="0"/>
      <w:marRight w:val="0"/>
      <w:marTop w:val="0"/>
      <w:marBottom w:val="0"/>
      <w:divBdr>
        <w:top w:val="none" w:sz="0" w:space="0" w:color="auto"/>
        <w:left w:val="none" w:sz="0" w:space="0" w:color="auto"/>
        <w:bottom w:val="none" w:sz="0" w:space="0" w:color="auto"/>
        <w:right w:val="none" w:sz="0" w:space="0" w:color="auto"/>
      </w:divBdr>
    </w:div>
    <w:div w:id="135341070">
      <w:bodyDiv w:val="1"/>
      <w:marLeft w:val="0"/>
      <w:marRight w:val="0"/>
      <w:marTop w:val="0"/>
      <w:marBottom w:val="0"/>
      <w:divBdr>
        <w:top w:val="none" w:sz="0" w:space="0" w:color="auto"/>
        <w:left w:val="none" w:sz="0" w:space="0" w:color="auto"/>
        <w:bottom w:val="none" w:sz="0" w:space="0" w:color="auto"/>
        <w:right w:val="none" w:sz="0" w:space="0" w:color="auto"/>
      </w:divBdr>
    </w:div>
    <w:div w:id="136455017">
      <w:bodyDiv w:val="1"/>
      <w:marLeft w:val="0"/>
      <w:marRight w:val="0"/>
      <w:marTop w:val="0"/>
      <w:marBottom w:val="0"/>
      <w:divBdr>
        <w:top w:val="none" w:sz="0" w:space="0" w:color="auto"/>
        <w:left w:val="none" w:sz="0" w:space="0" w:color="auto"/>
        <w:bottom w:val="none" w:sz="0" w:space="0" w:color="auto"/>
        <w:right w:val="none" w:sz="0" w:space="0" w:color="auto"/>
      </w:divBdr>
    </w:div>
    <w:div w:id="137573295">
      <w:bodyDiv w:val="1"/>
      <w:marLeft w:val="0"/>
      <w:marRight w:val="0"/>
      <w:marTop w:val="0"/>
      <w:marBottom w:val="0"/>
      <w:divBdr>
        <w:top w:val="none" w:sz="0" w:space="0" w:color="auto"/>
        <w:left w:val="none" w:sz="0" w:space="0" w:color="auto"/>
        <w:bottom w:val="none" w:sz="0" w:space="0" w:color="auto"/>
        <w:right w:val="none" w:sz="0" w:space="0" w:color="auto"/>
      </w:divBdr>
    </w:div>
    <w:div w:id="144787644">
      <w:bodyDiv w:val="1"/>
      <w:marLeft w:val="0"/>
      <w:marRight w:val="0"/>
      <w:marTop w:val="0"/>
      <w:marBottom w:val="0"/>
      <w:divBdr>
        <w:top w:val="none" w:sz="0" w:space="0" w:color="auto"/>
        <w:left w:val="none" w:sz="0" w:space="0" w:color="auto"/>
        <w:bottom w:val="none" w:sz="0" w:space="0" w:color="auto"/>
        <w:right w:val="none" w:sz="0" w:space="0" w:color="auto"/>
      </w:divBdr>
    </w:div>
    <w:div w:id="148403284">
      <w:bodyDiv w:val="1"/>
      <w:marLeft w:val="0"/>
      <w:marRight w:val="0"/>
      <w:marTop w:val="0"/>
      <w:marBottom w:val="0"/>
      <w:divBdr>
        <w:top w:val="none" w:sz="0" w:space="0" w:color="auto"/>
        <w:left w:val="none" w:sz="0" w:space="0" w:color="auto"/>
        <w:bottom w:val="none" w:sz="0" w:space="0" w:color="auto"/>
        <w:right w:val="none" w:sz="0" w:space="0" w:color="auto"/>
      </w:divBdr>
    </w:div>
    <w:div w:id="150029707">
      <w:bodyDiv w:val="1"/>
      <w:marLeft w:val="0"/>
      <w:marRight w:val="0"/>
      <w:marTop w:val="0"/>
      <w:marBottom w:val="0"/>
      <w:divBdr>
        <w:top w:val="none" w:sz="0" w:space="0" w:color="auto"/>
        <w:left w:val="none" w:sz="0" w:space="0" w:color="auto"/>
        <w:bottom w:val="none" w:sz="0" w:space="0" w:color="auto"/>
        <w:right w:val="none" w:sz="0" w:space="0" w:color="auto"/>
      </w:divBdr>
    </w:div>
    <w:div w:id="155340179">
      <w:bodyDiv w:val="1"/>
      <w:marLeft w:val="0"/>
      <w:marRight w:val="0"/>
      <w:marTop w:val="0"/>
      <w:marBottom w:val="0"/>
      <w:divBdr>
        <w:top w:val="none" w:sz="0" w:space="0" w:color="auto"/>
        <w:left w:val="none" w:sz="0" w:space="0" w:color="auto"/>
        <w:bottom w:val="none" w:sz="0" w:space="0" w:color="auto"/>
        <w:right w:val="none" w:sz="0" w:space="0" w:color="auto"/>
      </w:divBdr>
    </w:div>
    <w:div w:id="155998504">
      <w:bodyDiv w:val="1"/>
      <w:marLeft w:val="0"/>
      <w:marRight w:val="0"/>
      <w:marTop w:val="0"/>
      <w:marBottom w:val="0"/>
      <w:divBdr>
        <w:top w:val="none" w:sz="0" w:space="0" w:color="auto"/>
        <w:left w:val="none" w:sz="0" w:space="0" w:color="auto"/>
        <w:bottom w:val="none" w:sz="0" w:space="0" w:color="auto"/>
        <w:right w:val="none" w:sz="0" w:space="0" w:color="auto"/>
      </w:divBdr>
    </w:div>
    <w:div w:id="158278009">
      <w:bodyDiv w:val="1"/>
      <w:marLeft w:val="0"/>
      <w:marRight w:val="0"/>
      <w:marTop w:val="0"/>
      <w:marBottom w:val="0"/>
      <w:divBdr>
        <w:top w:val="none" w:sz="0" w:space="0" w:color="auto"/>
        <w:left w:val="none" w:sz="0" w:space="0" w:color="auto"/>
        <w:bottom w:val="none" w:sz="0" w:space="0" w:color="auto"/>
        <w:right w:val="none" w:sz="0" w:space="0" w:color="auto"/>
      </w:divBdr>
    </w:div>
    <w:div w:id="158741311">
      <w:bodyDiv w:val="1"/>
      <w:marLeft w:val="0"/>
      <w:marRight w:val="0"/>
      <w:marTop w:val="0"/>
      <w:marBottom w:val="0"/>
      <w:divBdr>
        <w:top w:val="none" w:sz="0" w:space="0" w:color="auto"/>
        <w:left w:val="none" w:sz="0" w:space="0" w:color="auto"/>
        <w:bottom w:val="none" w:sz="0" w:space="0" w:color="auto"/>
        <w:right w:val="none" w:sz="0" w:space="0" w:color="auto"/>
      </w:divBdr>
    </w:div>
    <w:div w:id="159585356">
      <w:bodyDiv w:val="1"/>
      <w:marLeft w:val="0"/>
      <w:marRight w:val="0"/>
      <w:marTop w:val="0"/>
      <w:marBottom w:val="0"/>
      <w:divBdr>
        <w:top w:val="none" w:sz="0" w:space="0" w:color="auto"/>
        <w:left w:val="none" w:sz="0" w:space="0" w:color="auto"/>
        <w:bottom w:val="none" w:sz="0" w:space="0" w:color="auto"/>
        <w:right w:val="none" w:sz="0" w:space="0" w:color="auto"/>
      </w:divBdr>
    </w:div>
    <w:div w:id="161968098">
      <w:bodyDiv w:val="1"/>
      <w:marLeft w:val="0"/>
      <w:marRight w:val="0"/>
      <w:marTop w:val="0"/>
      <w:marBottom w:val="0"/>
      <w:divBdr>
        <w:top w:val="none" w:sz="0" w:space="0" w:color="auto"/>
        <w:left w:val="none" w:sz="0" w:space="0" w:color="auto"/>
        <w:bottom w:val="none" w:sz="0" w:space="0" w:color="auto"/>
        <w:right w:val="none" w:sz="0" w:space="0" w:color="auto"/>
      </w:divBdr>
    </w:div>
    <w:div w:id="168645122">
      <w:bodyDiv w:val="1"/>
      <w:marLeft w:val="0"/>
      <w:marRight w:val="0"/>
      <w:marTop w:val="0"/>
      <w:marBottom w:val="0"/>
      <w:divBdr>
        <w:top w:val="none" w:sz="0" w:space="0" w:color="auto"/>
        <w:left w:val="none" w:sz="0" w:space="0" w:color="auto"/>
        <w:bottom w:val="none" w:sz="0" w:space="0" w:color="auto"/>
        <w:right w:val="none" w:sz="0" w:space="0" w:color="auto"/>
      </w:divBdr>
    </w:div>
    <w:div w:id="169028903">
      <w:bodyDiv w:val="1"/>
      <w:marLeft w:val="0"/>
      <w:marRight w:val="0"/>
      <w:marTop w:val="0"/>
      <w:marBottom w:val="0"/>
      <w:divBdr>
        <w:top w:val="none" w:sz="0" w:space="0" w:color="auto"/>
        <w:left w:val="none" w:sz="0" w:space="0" w:color="auto"/>
        <w:bottom w:val="none" w:sz="0" w:space="0" w:color="auto"/>
        <w:right w:val="none" w:sz="0" w:space="0" w:color="auto"/>
      </w:divBdr>
    </w:div>
    <w:div w:id="169610674">
      <w:bodyDiv w:val="1"/>
      <w:marLeft w:val="0"/>
      <w:marRight w:val="0"/>
      <w:marTop w:val="0"/>
      <w:marBottom w:val="0"/>
      <w:divBdr>
        <w:top w:val="none" w:sz="0" w:space="0" w:color="auto"/>
        <w:left w:val="none" w:sz="0" w:space="0" w:color="auto"/>
        <w:bottom w:val="none" w:sz="0" w:space="0" w:color="auto"/>
        <w:right w:val="none" w:sz="0" w:space="0" w:color="auto"/>
      </w:divBdr>
    </w:div>
    <w:div w:id="170028754">
      <w:bodyDiv w:val="1"/>
      <w:marLeft w:val="0"/>
      <w:marRight w:val="0"/>
      <w:marTop w:val="0"/>
      <w:marBottom w:val="0"/>
      <w:divBdr>
        <w:top w:val="none" w:sz="0" w:space="0" w:color="auto"/>
        <w:left w:val="none" w:sz="0" w:space="0" w:color="auto"/>
        <w:bottom w:val="none" w:sz="0" w:space="0" w:color="auto"/>
        <w:right w:val="none" w:sz="0" w:space="0" w:color="auto"/>
      </w:divBdr>
    </w:div>
    <w:div w:id="173151562">
      <w:bodyDiv w:val="1"/>
      <w:marLeft w:val="0"/>
      <w:marRight w:val="0"/>
      <w:marTop w:val="0"/>
      <w:marBottom w:val="0"/>
      <w:divBdr>
        <w:top w:val="none" w:sz="0" w:space="0" w:color="auto"/>
        <w:left w:val="none" w:sz="0" w:space="0" w:color="auto"/>
        <w:bottom w:val="none" w:sz="0" w:space="0" w:color="auto"/>
        <w:right w:val="none" w:sz="0" w:space="0" w:color="auto"/>
      </w:divBdr>
    </w:div>
    <w:div w:id="173420497">
      <w:bodyDiv w:val="1"/>
      <w:marLeft w:val="0"/>
      <w:marRight w:val="0"/>
      <w:marTop w:val="0"/>
      <w:marBottom w:val="0"/>
      <w:divBdr>
        <w:top w:val="none" w:sz="0" w:space="0" w:color="auto"/>
        <w:left w:val="none" w:sz="0" w:space="0" w:color="auto"/>
        <w:bottom w:val="none" w:sz="0" w:space="0" w:color="auto"/>
        <w:right w:val="none" w:sz="0" w:space="0" w:color="auto"/>
      </w:divBdr>
    </w:div>
    <w:div w:id="176500494">
      <w:bodyDiv w:val="1"/>
      <w:marLeft w:val="0"/>
      <w:marRight w:val="0"/>
      <w:marTop w:val="0"/>
      <w:marBottom w:val="0"/>
      <w:divBdr>
        <w:top w:val="none" w:sz="0" w:space="0" w:color="auto"/>
        <w:left w:val="none" w:sz="0" w:space="0" w:color="auto"/>
        <w:bottom w:val="none" w:sz="0" w:space="0" w:color="auto"/>
        <w:right w:val="none" w:sz="0" w:space="0" w:color="auto"/>
      </w:divBdr>
    </w:div>
    <w:div w:id="182549130">
      <w:bodyDiv w:val="1"/>
      <w:marLeft w:val="0"/>
      <w:marRight w:val="0"/>
      <w:marTop w:val="0"/>
      <w:marBottom w:val="0"/>
      <w:divBdr>
        <w:top w:val="none" w:sz="0" w:space="0" w:color="auto"/>
        <w:left w:val="none" w:sz="0" w:space="0" w:color="auto"/>
        <w:bottom w:val="none" w:sz="0" w:space="0" w:color="auto"/>
        <w:right w:val="none" w:sz="0" w:space="0" w:color="auto"/>
      </w:divBdr>
    </w:div>
    <w:div w:id="186532062">
      <w:bodyDiv w:val="1"/>
      <w:marLeft w:val="0"/>
      <w:marRight w:val="0"/>
      <w:marTop w:val="0"/>
      <w:marBottom w:val="0"/>
      <w:divBdr>
        <w:top w:val="none" w:sz="0" w:space="0" w:color="auto"/>
        <w:left w:val="none" w:sz="0" w:space="0" w:color="auto"/>
        <w:bottom w:val="none" w:sz="0" w:space="0" w:color="auto"/>
        <w:right w:val="none" w:sz="0" w:space="0" w:color="auto"/>
      </w:divBdr>
    </w:div>
    <w:div w:id="189683876">
      <w:bodyDiv w:val="1"/>
      <w:marLeft w:val="0"/>
      <w:marRight w:val="0"/>
      <w:marTop w:val="0"/>
      <w:marBottom w:val="0"/>
      <w:divBdr>
        <w:top w:val="none" w:sz="0" w:space="0" w:color="auto"/>
        <w:left w:val="none" w:sz="0" w:space="0" w:color="auto"/>
        <w:bottom w:val="none" w:sz="0" w:space="0" w:color="auto"/>
        <w:right w:val="none" w:sz="0" w:space="0" w:color="auto"/>
      </w:divBdr>
    </w:div>
    <w:div w:id="193617521">
      <w:bodyDiv w:val="1"/>
      <w:marLeft w:val="0"/>
      <w:marRight w:val="0"/>
      <w:marTop w:val="0"/>
      <w:marBottom w:val="0"/>
      <w:divBdr>
        <w:top w:val="none" w:sz="0" w:space="0" w:color="auto"/>
        <w:left w:val="none" w:sz="0" w:space="0" w:color="auto"/>
        <w:bottom w:val="none" w:sz="0" w:space="0" w:color="auto"/>
        <w:right w:val="none" w:sz="0" w:space="0" w:color="auto"/>
      </w:divBdr>
    </w:div>
    <w:div w:id="197084368">
      <w:bodyDiv w:val="1"/>
      <w:marLeft w:val="0"/>
      <w:marRight w:val="0"/>
      <w:marTop w:val="0"/>
      <w:marBottom w:val="0"/>
      <w:divBdr>
        <w:top w:val="none" w:sz="0" w:space="0" w:color="auto"/>
        <w:left w:val="none" w:sz="0" w:space="0" w:color="auto"/>
        <w:bottom w:val="none" w:sz="0" w:space="0" w:color="auto"/>
        <w:right w:val="none" w:sz="0" w:space="0" w:color="auto"/>
      </w:divBdr>
    </w:div>
    <w:div w:id="198444931">
      <w:bodyDiv w:val="1"/>
      <w:marLeft w:val="0"/>
      <w:marRight w:val="0"/>
      <w:marTop w:val="0"/>
      <w:marBottom w:val="0"/>
      <w:divBdr>
        <w:top w:val="none" w:sz="0" w:space="0" w:color="auto"/>
        <w:left w:val="none" w:sz="0" w:space="0" w:color="auto"/>
        <w:bottom w:val="none" w:sz="0" w:space="0" w:color="auto"/>
        <w:right w:val="none" w:sz="0" w:space="0" w:color="auto"/>
      </w:divBdr>
    </w:div>
    <w:div w:id="200285357">
      <w:bodyDiv w:val="1"/>
      <w:marLeft w:val="0"/>
      <w:marRight w:val="0"/>
      <w:marTop w:val="0"/>
      <w:marBottom w:val="0"/>
      <w:divBdr>
        <w:top w:val="none" w:sz="0" w:space="0" w:color="auto"/>
        <w:left w:val="none" w:sz="0" w:space="0" w:color="auto"/>
        <w:bottom w:val="none" w:sz="0" w:space="0" w:color="auto"/>
        <w:right w:val="none" w:sz="0" w:space="0" w:color="auto"/>
      </w:divBdr>
    </w:div>
    <w:div w:id="205027922">
      <w:bodyDiv w:val="1"/>
      <w:marLeft w:val="0"/>
      <w:marRight w:val="0"/>
      <w:marTop w:val="0"/>
      <w:marBottom w:val="0"/>
      <w:divBdr>
        <w:top w:val="none" w:sz="0" w:space="0" w:color="auto"/>
        <w:left w:val="none" w:sz="0" w:space="0" w:color="auto"/>
        <w:bottom w:val="none" w:sz="0" w:space="0" w:color="auto"/>
        <w:right w:val="none" w:sz="0" w:space="0" w:color="auto"/>
      </w:divBdr>
    </w:div>
    <w:div w:id="206454414">
      <w:bodyDiv w:val="1"/>
      <w:marLeft w:val="0"/>
      <w:marRight w:val="0"/>
      <w:marTop w:val="0"/>
      <w:marBottom w:val="0"/>
      <w:divBdr>
        <w:top w:val="none" w:sz="0" w:space="0" w:color="auto"/>
        <w:left w:val="none" w:sz="0" w:space="0" w:color="auto"/>
        <w:bottom w:val="none" w:sz="0" w:space="0" w:color="auto"/>
        <w:right w:val="none" w:sz="0" w:space="0" w:color="auto"/>
      </w:divBdr>
    </w:div>
    <w:div w:id="206994825">
      <w:bodyDiv w:val="1"/>
      <w:marLeft w:val="0"/>
      <w:marRight w:val="0"/>
      <w:marTop w:val="0"/>
      <w:marBottom w:val="0"/>
      <w:divBdr>
        <w:top w:val="none" w:sz="0" w:space="0" w:color="auto"/>
        <w:left w:val="none" w:sz="0" w:space="0" w:color="auto"/>
        <w:bottom w:val="none" w:sz="0" w:space="0" w:color="auto"/>
        <w:right w:val="none" w:sz="0" w:space="0" w:color="auto"/>
      </w:divBdr>
    </w:div>
    <w:div w:id="208150833">
      <w:bodyDiv w:val="1"/>
      <w:marLeft w:val="0"/>
      <w:marRight w:val="0"/>
      <w:marTop w:val="0"/>
      <w:marBottom w:val="0"/>
      <w:divBdr>
        <w:top w:val="none" w:sz="0" w:space="0" w:color="auto"/>
        <w:left w:val="none" w:sz="0" w:space="0" w:color="auto"/>
        <w:bottom w:val="none" w:sz="0" w:space="0" w:color="auto"/>
        <w:right w:val="none" w:sz="0" w:space="0" w:color="auto"/>
      </w:divBdr>
    </w:div>
    <w:div w:id="208734274">
      <w:bodyDiv w:val="1"/>
      <w:marLeft w:val="0"/>
      <w:marRight w:val="0"/>
      <w:marTop w:val="0"/>
      <w:marBottom w:val="0"/>
      <w:divBdr>
        <w:top w:val="none" w:sz="0" w:space="0" w:color="auto"/>
        <w:left w:val="none" w:sz="0" w:space="0" w:color="auto"/>
        <w:bottom w:val="none" w:sz="0" w:space="0" w:color="auto"/>
        <w:right w:val="none" w:sz="0" w:space="0" w:color="auto"/>
      </w:divBdr>
    </w:div>
    <w:div w:id="212692613">
      <w:bodyDiv w:val="1"/>
      <w:marLeft w:val="0"/>
      <w:marRight w:val="0"/>
      <w:marTop w:val="0"/>
      <w:marBottom w:val="0"/>
      <w:divBdr>
        <w:top w:val="none" w:sz="0" w:space="0" w:color="auto"/>
        <w:left w:val="none" w:sz="0" w:space="0" w:color="auto"/>
        <w:bottom w:val="none" w:sz="0" w:space="0" w:color="auto"/>
        <w:right w:val="none" w:sz="0" w:space="0" w:color="auto"/>
      </w:divBdr>
    </w:div>
    <w:div w:id="223570190">
      <w:bodyDiv w:val="1"/>
      <w:marLeft w:val="0"/>
      <w:marRight w:val="0"/>
      <w:marTop w:val="0"/>
      <w:marBottom w:val="0"/>
      <w:divBdr>
        <w:top w:val="none" w:sz="0" w:space="0" w:color="auto"/>
        <w:left w:val="none" w:sz="0" w:space="0" w:color="auto"/>
        <w:bottom w:val="none" w:sz="0" w:space="0" w:color="auto"/>
        <w:right w:val="none" w:sz="0" w:space="0" w:color="auto"/>
      </w:divBdr>
    </w:div>
    <w:div w:id="229930696">
      <w:bodyDiv w:val="1"/>
      <w:marLeft w:val="0"/>
      <w:marRight w:val="0"/>
      <w:marTop w:val="0"/>
      <w:marBottom w:val="0"/>
      <w:divBdr>
        <w:top w:val="none" w:sz="0" w:space="0" w:color="auto"/>
        <w:left w:val="none" w:sz="0" w:space="0" w:color="auto"/>
        <w:bottom w:val="none" w:sz="0" w:space="0" w:color="auto"/>
        <w:right w:val="none" w:sz="0" w:space="0" w:color="auto"/>
      </w:divBdr>
    </w:div>
    <w:div w:id="235675334">
      <w:bodyDiv w:val="1"/>
      <w:marLeft w:val="0"/>
      <w:marRight w:val="0"/>
      <w:marTop w:val="0"/>
      <w:marBottom w:val="0"/>
      <w:divBdr>
        <w:top w:val="none" w:sz="0" w:space="0" w:color="auto"/>
        <w:left w:val="none" w:sz="0" w:space="0" w:color="auto"/>
        <w:bottom w:val="none" w:sz="0" w:space="0" w:color="auto"/>
        <w:right w:val="none" w:sz="0" w:space="0" w:color="auto"/>
      </w:divBdr>
    </w:div>
    <w:div w:id="236330545">
      <w:bodyDiv w:val="1"/>
      <w:marLeft w:val="0"/>
      <w:marRight w:val="0"/>
      <w:marTop w:val="0"/>
      <w:marBottom w:val="0"/>
      <w:divBdr>
        <w:top w:val="none" w:sz="0" w:space="0" w:color="auto"/>
        <w:left w:val="none" w:sz="0" w:space="0" w:color="auto"/>
        <w:bottom w:val="none" w:sz="0" w:space="0" w:color="auto"/>
        <w:right w:val="none" w:sz="0" w:space="0" w:color="auto"/>
      </w:divBdr>
    </w:div>
    <w:div w:id="236402314">
      <w:bodyDiv w:val="1"/>
      <w:marLeft w:val="0"/>
      <w:marRight w:val="0"/>
      <w:marTop w:val="0"/>
      <w:marBottom w:val="0"/>
      <w:divBdr>
        <w:top w:val="none" w:sz="0" w:space="0" w:color="auto"/>
        <w:left w:val="none" w:sz="0" w:space="0" w:color="auto"/>
        <w:bottom w:val="none" w:sz="0" w:space="0" w:color="auto"/>
        <w:right w:val="none" w:sz="0" w:space="0" w:color="auto"/>
      </w:divBdr>
    </w:div>
    <w:div w:id="240986355">
      <w:bodyDiv w:val="1"/>
      <w:marLeft w:val="0"/>
      <w:marRight w:val="0"/>
      <w:marTop w:val="0"/>
      <w:marBottom w:val="0"/>
      <w:divBdr>
        <w:top w:val="none" w:sz="0" w:space="0" w:color="auto"/>
        <w:left w:val="none" w:sz="0" w:space="0" w:color="auto"/>
        <w:bottom w:val="none" w:sz="0" w:space="0" w:color="auto"/>
        <w:right w:val="none" w:sz="0" w:space="0" w:color="auto"/>
      </w:divBdr>
    </w:div>
    <w:div w:id="242035868">
      <w:bodyDiv w:val="1"/>
      <w:marLeft w:val="0"/>
      <w:marRight w:val="0"/>
      <w:marTop w:val="0"/>
      <w:marBottom w:val="0"/>
      <w:divBdr>
        <w:top w:val="none" w:sz="0" w:space="0" w:color="auto"/>
        <w:left w:val="none" w:sz="0" w:space="0" w:color="auto"/>
        <w:bottom w:val="none" w:sz="0" w:space="0" w:color="auto"/>
        <w:right w:val="none" w:sz="0" w:space="0" w:color="auto"/>
      </w:divBdr>
    </w:div>
    <w:div w:id="247467519">
      <w:bodyDiv w:val="1"/>
      <w:marLeft w:val="0"/>
      <w:marRight w:val="0"/>
      <w:marTop w:val="0"/>
      <w:marBottom w:val="0"/>
      <w:divBdr>
        <w:top w:val="none" w:sz="0" w:space="0" w:color="auto"/>
        <w:left w:val="none" w:sz="0" w:space="0" w:color="auto"/>
        <w:bottom w:val="none" w:sz="0" w:space="0" w:color="auto"/>
        <w:right w:val="none" w:sz="0" w:space="0" w:color="auto"/>
      </w:divBdr>
    </w:div>
    <w:div w:id="249703521">
      <w:bodyDiv w:val="1"/>
      <w:marLeft w:val="0"/>
      <w:marRight w:val="0"/>
      <w:marTop w:val="0"/>
      <w:marBottom w:val="0"/>
      <w:divBdr>
        <w:top w:val="none" w:sz="0" w:space="0" w:color="auto"/>
        <w:left w:val="none" w:sz="0" w:space="0" w:color="auto"/>
        <w:bottom w:val="none" w:sz="0" w:space="0" w:color="auto"/>
        <w:right w:val="none" w:sz="0" w:space="0" w:color="auto"/>
      </w:divBdr>
    </w:div>
    <w:div w:id="255990096">
      <w:bodyDiv w:val="1"/>
      <w:marLeft w:val="0"/>
      <w:marRight w:val="0"/>
      <w:marTop w:val="0"/>
      <w:marBottom w:val="0"/>
      <w:divBdr>
        <w:top w:val="none" w:sz="0" w:space="0" w:color="auto"/>
        <w:left w:val="none" w:sz="0" w:space="0" w:color="auto"/>
        <w:bottom w:val="none" w:sz="0" w:space="0" w:color="auto"/>
        <w:right w:val="none" w:sz="0" w:space="0" w:color="auto"/>
      </w:divBdr>
    </w:div>
    <w:div w:id="264000833">
      <w:bodyDiv w:val="1"/>
      <w:marLeft w:val="0"/>
      <w:marRight w:val="0"/>
      <w:marTop w:val="0"/>
      <w:marBottom w:val="0"/>
      <w:divBdr>
        <w:top w:val="none" w:sz="0" w:space="0" w:color="auto"/>
        <w:left w:val="none" w:sz="0" w:space="0" w:color="auto"/>
        <w:bottom w:val="none" w:sz="0" w:space="0" w:color="auto"/>
        <w:right w:val="none" w:sz="0" w:space="0" w:color="auto"/>
      </w:divBdr>
    </w:div>
    <w:div w:id="267931407">
      <w:bodyDiv w:val="1"/>
      <w:marLeft w:val="0"/>
      <w:marRight w:val="0"/>
      <w:marTop w:val="0"/>
      <w:marBottom w:val="0"/>
      <w:divBdr>
        <w:top w:val="none" w:sz="0" w:space="0" w:color="auto"/>
        <w:left w:val="none" w:sz="0" w:space="0" w:color="auto"/>
        <w:bottom w:val="none" w:sz="0" w:space="0" w:color="auto"/>
        <w:right w:val="none" w:sz="0" w:space="0" w:color="auto"/>
      </w:divBdr>
    </w:div>
    <w:div w:id="269893056">
      <w:bodyDiv w:val="1"/>
      <w:marLeft w:val="0"/>
      <w:marRight w:val="0"/>
      <w:marTop w:val="0"/>
      <w:marBottom w:val="0"/>
      <w:divBdr>
        <w:top w:val="none" w:sz="0" w:space="0" w:color="auto"/>
        <w:left w:val="none" w:sz="0" w:space="0" w:color="auto"/>
        <w:bottom w:val="none" w:sz="0" w:space="0" w:color="auto"/>
        <w:right w:val="none" w:sz="0" w:space="0" w:color="auto"/>
      </w:divBdr>
    </w:div>
    <w:div w:id="276181736">
      <w:bodyDiv w:val="1"/>
      <w:marLeft w:val="0"/>
      <w:marRight w:val="0"/>
      <w:marTop w:val="0"/>
      <w:marBottom w:val="0"/>
      <w:divBdr>
        <w:top w:val="none" w:sz="0" w:space="0" w:color="auto"/>
        <w:left w:val="none" w:sz="0" w:space="0" w:color="auto"/>
        <w:bottom w:val="none" w:sz="0" w:space="0" w:color="auto"/>
        <w:right w:val="none" w:sz="0" w:space="0" w:color="auto"/>
      </w:divBdr>
    </w:div>
    <w:div w:id="278798131">
      <w:bodyDiv w:val="1"/>
      <w:marLeft w:val="0"/>
      <w:marRight w:val="0"/>
      <w:marTop w:val="0"/>
      <w:marBottom w:val="0"/>
      <w:divBdr>
        <w:top w:val="none" w:sz="0" w:space="0" w:color="auto"/>
        <w:left w:val="none" w:sz="0" w:space="0" w:color="auto"/>
        <w:bottom w:val="none" w:sz="0" w:space="0" w:color="auto"/>
        <w:right w:val="none" w:sz="0" w:space="0" w:color="auto"/>
      </w:divBdr>
    </w:div>
    <w:div w:id="280693246">
      <w:bodyDiv w:val="1"/>
      <w:marLeft w:val="0"/>
      <w:marRight w:val="0"/>
      <w:marTop w:val="0"/>
      <w:marBottom w:val="0"/>
      <w:divBdr>
        <w:top w:val="none" w:sz="0" w:space="0" w:color="auto"/>
        <w:left w:val="none" w:sz="0" w:space="0" w:color="auto"/>
        <w:bottom w:val="none" w:sz="0" w:space="0" w:color="auto"/>
        <w:right w:val="none" w:sz="0" w:space="0" w:color="auto"/>
      </w:divBdr>
    </w:div>
    <w:div w:id="285039438">
      <w:bodyDiv w:val="1"/>
      <w:marLeft w:val="0"/>
      <w:marRight w:val="0"/>
      <w:marTop w:val="0"/>
      <w:marBottom w:val="0"/>
      <w:divBdr>
        <w:top w:val="none" w:sz="0" w:space="0" w:color="auto"/>
        <w:left w:val="none" w:sz="0" w:space="0" w:color="auto"/>
        <w:bottom w:val="none" w:sz="0" w:space="0" w:color="auto"/>
        <w:right w:val="none" w:sz="0" w:space="0" w:color="auto"/>
      </w:divBdr>
    </w:div>
    <w:div w:id="286663551">
      <w:bodyDiv w:val="1"/>
      <w:marLeft w:val="0"/>
      <w:marRight w:val="0"/>
      <w:marTop w:val="0"/>
      <w:marBottom w:val="0"/>
      <w:divBdr>
        <w:top w:val="none" w:sz="0" w:space="0" w:color="auto"/>
        <w:left w:val="none" w:sz="0" w:space="0" w:color="auto"/>
        <w:bottom w:val="none" w:sz="0" w:space="0" w:color="auto"/>
        <w:right w:val="none" w:sz="0" w:space="0" w:color="auto"/>
      </w:divBdr>
    </w:div>
    <w:div w:id="287709439">
      <w:bodyDiv w:val="1"/>
      <w:marLeft w:val="0"/>
      <w:marRight w:val="0"/>
      <w:marTop w:val="0"/>
      <w:marBottom w:val="0"/>
      <w:divBdr>
        <w:top w:val="none" w:sz="0" w:space="0" w:color="auto"/>
        <w:left w:val="none" w:sz="0" w:space="0" w:color="auto"/>
        <w:bottom w:val="none" w:sz="0" w:space="0" w:color="auto"/>
        <w:right w:val="none" w:sz="0" w:space="0" w:color="auto"/>
      </w:divBdr>
    </w:div>
    <w:div w:id="290133991">
      <w:bodyDiv w:val="1"/>
      <w:marLeft w:val="0"/>
      <w:marRight w:val="0"/>
      <w:marTop w:val="0"/>
      <w:marBottom w:val="0"/>
      <w:divBdr>
        <w:top w:val="none" w:sz="0" w:space="0" w:color="auto"/>
        <w:left w:val="none" w:sz="0" w:space="0" w:color="auto"/>
        <w:bottom w:val="none" w:sz="0" w:space="0" w:color="auto"/>
        <w:right w:val="none" w:sz="0" w:space="0" w:color="auto"/>
      </w:divBdr>
    </w:div>
    <w:div w:id="290719487">
      <w:bodyDiv w:val="1"/>
      <w:marLeft w:val="0"/>
      <w:marRight w:val="0"/>
      <w:marTop w:val="0"/>
      <w:marBottom w:val="0"/>
      <w:divBdr>
        <w:top w:val="none" w:sz="0" w:space="0" w:color="auto"/>
        <w:left w:val="none" w:sz="0" w:space="0" w:color="auto"/>
        <w:bottom w:val="none" w:sz="0" w:space="0" w:color="auto"/>
        <w:right w:val="none" w:sz="0" w:space="0" w:color="auto"/>
      </w:divBdr>
    </w:div>
    <w:div w:id="294916746">
      <w:bodyDiv w:val="1"/>
      <w:marLeft w:val="0"/>
      <w:marRight w:val="0"/>
      <w:marTop w:val="0"/>
      <w:marBottom w:val="0"/>
      <w:divBdr>
        <w:top w:val="none" w:sz="0" w:space="0" w:color="auto"/>
        <w:left w:val="none" w:sz="0" w:space="0" w:color="auto"/>
        <w:bottom w:val="none" w:sz="0" w:space="0" w:color="auto"/>
        <w:right w:val="none" w:sz="0" w:space="0" w:color="auto"/>
      </w:divBdr>
    </w:div>
    <w:div w:id="297540794">
      <w:bodyDiv w:val="1"/>
      <w:marLeft w:val="0"/>
      <w:marRight w:val="0"/>
      <w:marTop w:val="0"/>
      <w:marBottom w:val="0"/>
      <w:divBdr>
        <w:top w:val="none" w:sz="0" w:space="0" w:color="auto"/>
        <w:left w:val="none" w:sz="0" w:space="0" w:color="auto"/>
        <w:bottom w:val="none" w:sz="0" w:space="0" w:color="auto"/>
        <w:right w:val="none" w:sz="0" w:space="0" w:color="auto"/>
      </w:divBdr>
    </w:div>
    <w:div w:id="298806651">
      <w:bodyDiv w:val="1"/>
      <w:marLeft w:val="0"/>
      <w:marRight w:val="0"/>
      <w:marTop w:val="0"/>
      <w:marBottom w:val="0"/>
      <w:divBdr>
        <w:top w:val="none" w:sz="0" w:space="0" w:color="auto"/>
        <w:left w:val="none" w:sz="0" w:space="0" w:color="auto"/>
        <w:bottom w:val="none" w:sz="0" w:space="0" w:color="auto"/>
        <w:right w:val="none" w:sz="0" w:space="0" w:color="auto"/>
      </w:divBdr>
    </w:div>
    <w:div w:id="306208802">
      <w:bodyDiv w:val="1"/>
      <w:marLeft w:val="0"/>
      <w:marRight w:val="0"/>
      <w:marTop w:val="0"/>
      <w:marBottom w:val="0"/>
      <w:divBdr>
        <w:top w:val="none" w:sz="0" w:space="0" w:color="auto"/>
        <w:left w:val="none" w:sz="0" w:space="0" w:color="auto"/>
        <w:bottom w:val="none" w:sz="0" w:space="0" w:color="auto"/>
        <w:right w:val="none" w:sz="0" w:space="0" w:color="auto"/>
      </w:divBdr>
    </w:div>
    <w:div w:id="311495380">
      <w:bodyDiv w:val="1"/>
      <w:marLeft w:val="0"/>
      <w:marRight w:val="0"/>
      <w:marTop w:val="0"/>
      <w:marBottom w:val="0"/>
      <w:divBdr>
        <w:top w:val="none" w:sz="0" w:space="0" w:color="auto"/>
        <w:left w:val="none" w:sz="0" w:space="0" w:color="auto"/>
        <w:bottom w:val="none" w:sz="0" w:space="0" w:color="auto"/>
        <w:right w:val="none" w:sz="0" w:space="0" w:color="auto"/>
      </w:divBdr>
    </w:div>
    <w:div w:id="315038004">
      <w:bodyDiv w:val="1"/>
      <w:marLeft w:val="0"/>
      <w:marRight w:val="0"/>
      <w:marTop w:val="0"/>
      <w:marBottom w:val="0"/>
      <w:divBdr>
        <w:top w:val="none" w:sz="0" w:space="0" w:color="auto"/>
        <w:left w:val="none" w:sz="0" w:space="0" w:color="auto"/>
        <w:bottom w:val="none" w:sz="0" w:space="0" w:color="auto"/>
        <w:right w:val="none" w:sz="0" w:space="0" w:color="auto"/>
      </w:divBdr>
    </w:div>
    <w:div w:id="321197220">
      <w:bodyDiv w:val="1"/>
      <w:marLeft w:val="0"/>
      <w:marRight w:val="0"/>
      <w:marTop w:val="0"/>
      <w:marBottom w:val="0"/>
      <w:divBdr>
        <w:top w:val="none" w:sz="0" w:space="0" w:color="auto"/>
        <w:left w:val="none" w:sz="0" w:space="0" w:color="auto"/>
        <w:bottom w:val="none" w:sz="0" w:space="0" w:color="auto"/>
        <w:right w:val="none" w:sz="0" w:space="0" w:color="auto"/>
      </w:divBdr>
    </w:div>
    <w:div w:id="322516636">
      <w:bodyDiv w:val="1"/>
      <w:marLeft w:val="0"/>
      <w:marRight w:val="0"/>
      <w:marTop w:val="0"/>
      <w:marBottom w:val="0"/>
      <w:divBdr>
        <w:top w:val="none" w:sz="0" w:space="0" w:color="auto"/>
        <w:left w:val="none" w:sz="0" w:space="0" w:color="auto"/>
        <w:bottom w:val="none" w:sz="0" w:space="0" w:color="auto"/>
        <w:right w:val="none" w:sz="0" w:space="0" w:color="auto"/>
      </w:divBdr>
    </w:div>
    <w:div w:id="322776666">
      <w:bodyDiv w:val="1"/>
      <w:marLeft w:val="0"/>
      <w:marRight w:val="0"/>
      <w:marTop w:val="0"/>
      <w:marBottom w:val="0"/>
      <w:divBdr>
        <w:top w:val="none" w:sz="0" w:space="0" w:color="auto"/>
        <w:left w:val="none" w:sz="0" w:space="0" w:color="auto"/>
        <w:bottom w:val="none" w:sz="0" w:space="0" w:color="auto"/>
        <w:right w:val="none" w:sz="0" w:space="0" w:color="auto"/>
      </w:divBdr>
    </w:div>
    <w:div w:id="322971440">
      <w:bodyDiv w:val="1"/>
      <w:marLeft w:val="0"/>
      <w:marRight w:val="0"/>
      <w:marTop w:val="0"/>
      <w:marBottom w:val="0"/>
      <w:divBdr>
        <w:top w:val="none" w:sz="0" w:space="0" w:color="auto"/>
        <w:left w:val="none" w:sz="0" w:space="0" w:color="auto"/>
        <w:bottom w:val="none" w:sz="0" w:space="0" w:color="auto"/>
        <w:right w:val="none" w:sz="0" w:space="0" w:color="auto"/>
      </w:divBdr>
    </w:div>
    <w:div w:id="345331035">
      <w:bodyDiv w:val="1"/>
      <w:marLeft w:val="0"/>
      <w:marRight w:val="0"/>
      <w:marTop w:val="0"/>
      <w:marBottom w:val="0"/>
      <w:divBdr>
        <w:top w:val="none" w:sz="0" w:space="0" w:color="auto"/>
        <w:left w:val="none" w:sz="0" w:space="0" w:color="auto"/>
        <w:bottom w:val="none" w:sz="0" w:space="0" w:color="auto"/>
        <w:right w:val="none" w:sz="0" w:space="0" w:color="auto"/>
      </w:divBdr>
    </w:div>
    <w:div w:id="351956650">
      <w:bodyDiv w:val="1"/>
      <w:marLeft w:val="0"/>
      <w:marRight w:val="0"/>
      <w:marTop w:val="0"/>
      <w:marBottom w:val="0"/>
      <w:divBdr>
        <w:top w:val="none" w:sz="0" w:space="0" w:color="auto"/>
        <w:left w:val="none" w:sz="0" w:space="0" w:color="auto"/>
        <w:bottom w:val="none" w:sz="0" w:space="0" w:color="auto"/>
        <w:right w:val="none" w:sz="0" w:space="0" w:color="auto"/>
      </w:divBdr>
    </w:div>
    <w:div w:id="359092447">
      <w:bodyDiv w:val="1"/>
      <w:marLeft w:val="0"/>
      <w:marRight w:val="0"/>
      <w:marTop w:val="0"/>
      <w:marBottom w:val="0"/>
      <w:divBdr>
        <w:top w:val="none" w:sz="0" w:space="0" w:color="auto"/>
        <w:left w:val="none" w:sz="0" w:space="0" w:color="auto"/>
        <w:bottom w:val="none" w:sz="0" w:space="0" w:color="auto"/>
        <w:right w:val="none" w:sz="0" w:space="0" w:color="auto"/>
      </w:divBdr>
    </w:div>
    <w:div w:id="360278213">
      <w:bodyDiv w:val="1"/>
      <w:marLeft w:val="0"/>
      <w:marRight w:val="0"/>
      <w:marTop w:val="0"/>
      <w:marBottom w:val="0"/>
      <w:divBdr>
        <w:top w:val="none" w:sz="0" w:space="0" w:color="auto"/>
        <w:left w:val="none" w:sz="0" w:space="0" w:color="auto"/>
        <w:bottom w:val="none" w:sz="0" w:space="0" w:color="auto"/>
        <w:right w:val="none" w:sz="0" w:space="0" w:color="auto"/>
      </w:divBdr>
    </w:div>
    <w:div w:id="366223517">
      <w:bodyDiv w:val="1"/>
      <w:marLeft w:val="0"/>
      <w:marRight w:val="0"/>
      <w:marTop w:val="0"/>
      <w:marBottom w:val="0"/>
      <w:divBdr>
        <w:top w:val="none" w:sz="0" w:space="0" w:color="auto"/>
        <w:left w:val="none" w:sz="0" w:space="0" w:color="auto"/>
        <w:bottom w:val="none" w:sz="0" w:space="0" w:color="auto"/>
        <w:right w:val="none" w:sz="0" w:space="0" w:color="auto"/>
      </w:divBdr>
    </w:div>
    <w:div w:id="368148210">
      <w:bodyDiv w:val="1"/>
      <w:marLeft w:val="0"/>
      <w:marRight w:val="0"/>
      <w:marTop w:val="0"/>
      <w:marBottom w:val="0"/>
      <w:divBdr>
        <w:top w:val="none" w:sz="0" w:space="0" w:color="auto"/>
        <w:left w:val="none" w:sz="0" w:space="0" w:color="auto"/>
        <w:bottom w:val="none" w:sz="0" w:space="0" w:color="auto"/>
        <w:right w:val="none" w:sz="0" w:space="0" w:color="auto"/>
      </w:divBdr>
    </w:div>
    <w:div w:id="368605155">
      <w:bodyDiv w:val="1"/>
      <w:marLeft w:val="0"/>
      <w:marRight w:val="0"/>
      <w:marTop w:val="0"/>
      <w:marBottom w:val="0"/>
      <w:divBdr>
        <w:top w:val="none" w:sz="0" w:space="0" w:color="auto"/>
        <w:left w:val="none" w:sz="0" w:space="0" w:color="auto"/>
        <w:bottom w:val="none" w:sz="0" w:space="0" w:color="auto"/>
        <w:right w:val="none" w:sz="0" w:space="0" w:color="auto"/>
      </w:divBdr>
    </w:div>
    <w:div w:id="371343405">
      <w:bodyDiv w:val="1"/>
      <w:marLeft w:val="0"/>
      <w:marRight w:val="0"/>
      <w:marTop w:val="0"/>
      <w:marBottom w:val="0"/>
      <w:divBdr>
        <w:top w:val="none" w:sz="0" w:space="0" w:color="auto"/>
        <w:left w:val="none" w:sz="0" w:space="0" w:color="auto"/>
        <w:bottom w:val="none" w:sz="0" w:space="0" w:color="auto"/>
        <w:right w:val="none" w:sz="0" w:space="0" w:color="auto"/>
      </w:divBdr>
    </w:div>
    <w:div w:id="371537053">
      <w:bodyDiv w:val="1"/>
      <w:marLeft w:val="0"/>
      <w:marRight w:val="0"/>
      <w:marTop w:val="0"/>
      <w:marBottom w:val="0"/>
      <w:divBdr>
        <w:top w:val="none" w:sz="0" w:space="0" w:color="auto"/>
        <w:left w:val="none" w:sz="0" w:space="0" w:color="auto"/>
        <w:bottom w:val="none" w:sz="0" w:space="0" w:color="auto"/>
        <w:right w:val="none" w:sz="0" w:space="0" w:color="auto"/>
      </w:divBdr>
    </w:div>
    <w:div w:id="384110334">
      <w:bodyDiv w:val="1"/>
      <w:marLeft w:val="0"/>
      <w:marRight w:val="0"/>
      <w:marTop w:val="0"/>
      <w:marBottom w:val="0"/>
      <w:divBdr>
        <w:top w:val="none" w:sz="0" w:space="0" w:color="auto"/>
        <w:left w:val="none" w:sz="0" w:space="0" w:color="auto"/>
        <w:bottom w:val="none" w:sz="0" w:space="0" w:color="auto"/>
        <w:right w:val="none" w:sz="0" w:space="0" w:color="auto"/>
      </w:divBdr>
    </w:div>
    <w:div w:id="384984347">
      <w:bodyDiv w:val="1"/>
      <w:marLeft w:val="0"/>
      <w:marRight w:val="0"/>
      <w:marTop w:val="0"/>
      <w:marBottom w:val="0"/>
      <w:divBdr>
        <w:top w:val="none" w:sz="0" w:space="0" w:color="auto"/>
        <w:left w:val="none" w:sz="0" w:space="0" w:color="auto"/>
        <w:bottom w:val="none" w:sz="0" w:space="0" w:color="auto"/>
        <w:right w:val="none" w:sz="0" w:space="0" w:color="auto"/>
      </w:divBdr>
    </w:div>
    <w:div w:id="386683428">
      <w:bodyDiv w:val="1"/>
      <w:marLeft w:val="0"/>
      <w:marRight w:val="0"/>
      <w:marTop w:val="0"/>
      <w:marBottom w:val="0"/>
      <w:divBdr>
        <w:top w:val="none" w:sz="0" w:space="0" w:color="auto"/>
        <w:left w:val="none" w:sz="0" w:space="0" w:color="auto"/>
        <w:bottom w:val="none" w:sz="0" w:space="0" w:color="auto"/>
        <w:right w:val="none" w:sz="0" w:space="0" w:color="auto"/>
      </w:divBdr>
    </w:div>
    <w:div w:id="392703991">
      <w:bodyDiv w:val="1"/>
      <w:marLeft w:val="0"/>
      <w:marRight w:val="0"/>
      <w:marTop w:val="0"/>
      <w:marBottom w:val="0"/>
      <w:divBdr>
        <w:top w:val="none" w:sz="0" w:space="0" w:color="auto"/>
        <w:left w:val="none" w:sz="0" w:space="0" w:color="auto"/>
        <w:bottom w:val="none" w:sz="0" w:space="0" w:color="auto"/>
        <w:right w:val="none" w:sz="0" w:space="0" w:color="auto"/>
      </w:divBdr>
    </w:div>
    <w:div w:id="393821948">
      <w:bodyDiv w:val="1"/>
      <w:marLeft w:val="0"/>
      <w:marRight w:val="0"/>
      <w:marTop w:val="0"/>
      <w:marBottom w:val="0"/>
      <w:divBdr>
        <w:top w:val="none" w:sz="0" w:space="0" w:color="auto"/>
        <w:left w:val="none" w:sz="0" w:space="0" w:color="auto"/>
        <w:bottom w:val="none" w:sz="0" w:space="0" w:color="auto"/>
        <w:right w:val="none" w:sz="0" w:space="0" w:color="auto"/>
      </w:divBdr>
    </w:div>
    <w:div w:id="402221419">
      <w:bodyDiv w:val="1"/>
      <w:marLeft w:val="0"/>
      <w:marRight w:val="0"/>
      <w:marTop w:val="0"/>
      <w:marBottom w:val="0"/>
      <w:divBdr>
        <w:top w:val="none" w:sz="0" w:space="0" w:color="auto"/>
        <w:left w:val="none" w:sz="0" w:space="0" w:color="auto"/>
        <w:bottom w:val="none" w:sz="0" w:space="0" w:color="auto"/>
        <w:right w:val="none" w:sz="0" w:space="0" w:color="auto"/>
      </w:divBdr>
    </w:div>
    <w:div w:id="402602376">
      <w:bodyDiv w:val="1"/>
      <w:marLeft w:val="0"/>
      <w:marRight w:val="0"/>
      <w:marTop w:val="0"/>
      <w:marBottom w:val="0"/>
      <w:divBdr>
        <w:top w:val="none" w:sz="0" w:space="0" w:color="auto"/>
        <w:left w:val="none" w:sz="0" w:space="0" w:color="auto"/>
        <w:bottom w:val="none" w:sz="0" w:space="0" w:color="auto"/>
        <w:right w:val="none" w:sz="0" w:space="0" w:color="auto"/>
      </w:divBdr>
    </w:div>
    <w:div w:id="404379620">
      <w:bodyDiv w:val="1"/>
      <w:marLeft w:val="0"/>
      <w:marRight w:val="0"/>
      <w:marTop w:val="0"/>
      <w:marBottom w:val="0"/>
      <w:divBdr>
        <w:top w:val="none" w:sz="0" w:space="0" w:color="auto"/>
        <w:left w:val="none" w:sz="0" w:space="0" w:color="auto"/>
        <w:bottom w:val="none" w:sz="0" w:space="0" w:color="auto"/>
        <w:right w:val="none" w:sz="0" w:space="0" w:color="auto"/>
      </w:divBdr>
    </w:div>
    <w:div w:id="406192139">
      <w:bodyDiv w:val="1"/>
      <w:marLeft w:val="0"/>
      <w:marRight w:val="0"/>
      <w:marTop w:val="0"/>
      <w:marBottom w:val="0"/>
      <w:divBdr>
        <w:top w:val="none" w:sz="0" w:space="0" w:color="auto"/>
        <w:left w:val="none" w:sz="0" w:space="0" w:color="auto"/>
        <w:bottom w:val="none" w:sz="0" w:space="0" w:color="auto"/>
        <w:right w:val="none" w:sz="0" w:space="0" w:color="auto"/>
      </w:divBdr>
    </w:div>
    <w:div w:id="412553628">
      <w:bodyDiv w:val="1"/>
      <w:marLeft w:val="0"/>
      <w:marRight w:val="0"/>
      <w:marTop w:val="0"/>
      <w:marBottom w:val="0"/>
      <w:divBdr>
        <w:top w:val="none" w:sz="0" w:space="0" w:color="auto"/>
        <w:left w:val="none" w:sz="0" w:space="0" w:color="auto"/>
        <w:bottom w:val="none" w:sz="0" w:space="0" w:color="auto"/>
        <w:right w:val="none" w:sz="0" w:space="0" w:color="auto"/>
      </w:divBdr>
    </w:div>
    <w:div w:id="412750861">
      <w:bodyDiv w:val="1"/>
      <w:marLeft w:val="0"/>
      <w:marRight w:val="0"/>
      <w:marTop w:val="0"/>
      <w:marBottom w:val="0"/>
      <w:divBdr>
        <w:top w:val="none" w:sz="0" w:space="0" w:color="auto"/>
        <w:left w:val="none" w:sz="0" w:space="0" w:color="auto"/>
        <w:bottom w:val="none" w:sz="0" w:space="0" w:color="auto"/>
        <w:right w:val="none" w:sz="0" w:space="0" w:color="auto"/>
      </w:divBdr>
    </w:div>
    <w:div w:id="415634203">
      <w:bodyDiv w:val="1"/>
      <w:marLeft w:val="0"/>
      <w:marRight w:val="0"/>
      <w:marTop w:val="0"/>
      <w:marBottom w:val="0"/>
      <w:divBdr>
        <w:top w:val="none" w:sz="0" w:space="0" w:color="auto"/>
        <w:left w:val="none" w:sz="0" w:space="0" w:color="auto"/>
        <w:bottom w:val="none" w:sz="0" w:space="0" w:color="auto"/>
        <w:right w:val="none" w:sz="0" w:space="0" w:color="auto"/>
      </w:divBdr>
    </w:div>
    <w:div w:id="426733607">
      <w:bodyDiv w:val="1"/>
      <w:marLeft w:val="0"/>
      <w:marRight w:val="0"/>
      <w:marTop w:val="0"/>
      <w:marBottom w:val="0"/>
      <w:divBdr>
        <w:top w:val="none" w:sz="0" w:space="0" w:color="auto"/>
        <w:left w:val="none" w:sz="0" w:space="0" w:color="auto"/>
        <w:bottom w:val="none" w:sz="0" w:space="0" w:color="auto"/>
        <w:right w:val="none" w:sz="0" w:space="0" w:color="auto"/>
      </w:divBdr>
    </w:div>
    <w:div w:id="428545549">
      <w:bodyDiv w:val="1"/>
      <w:marLeft w:val="0"/>
      <w:marRight w:val="0"/>
      <w:marTop w:val="0"/>
      <w:marBottom w:val="0"/>
      <w:divBdr>
        <w:top w:val="none" w:sz="0" w:space="0" w:color="auto"/>
        <w:left w:val="none" w:sz="0" w:space="0" w:color="auto"/>
        <w:bottom w:val="none" w:sz="0" w:space="0" w:color="auto"/>
        <w:right w:val="none" w:sz="0" w:space="0" w:color="auto"/>
      </w:divBdr>
    </w:div>
    <w:div w:id="432673589">
      <w:bodyDiv w:val="1"/>
      <w:marLeft w:val="0"/>
      <w:marRight w:val="0"/>
      <w:marTop w:val="0"/>
      <w:marBottom w:val="0"/>
      <w:divBdr>
        <w:top w:val="none" w:sz="0" w:space="0" w:color="auto"/>
        <w:left w:val="none" w:sz="0" w:space="0" w:color="auto"/>
        <w:bottom w:val="none" w:sz="0" w:space="0" w:color="auto"/>
        <w:right w:val="none" w:sz="0" w:space="0" w:color="auto"/>
      </w:divBdr>
    </w:div>
    <w:div w:id="436414336">
      <w:bodyDiv w:val="1"/>
      <w:marLeft w:val="0"/>
      <w:marRight w:val="0"/>
      <w:marTop w:val="0"/>
      <w:marBottom w:val="0"/>
      <w:divBdr>
        <w:top w:val="none" w:sz="0" w:space="0" w:color="auto"/>
        <w:left w:val="none" w:sz="0" w:space="0" w:color="auto"/>
        <w:bottom w:val="none" w:sz="0" w:space="0" w:color="auto"/>
        <w:right w:val="none" w:sz="0" w:space="0" w:color="auto"/>
      </w:divBdr>
    </w:div>
    <w:div w:id="441992989">
      <w:bodyDiv w:val="1"/>
      <w:marLeft w:val="0"/>
      <w:marRight w:val="0"/>
      <w:marTop w:val="0"/>
      <w:marBottom w:val="0"/>
      <w:divBdr>
        <w:top w:val="none" w:sz="0" w:space="0" w:color="auto"/>
        <w:left w:val="none" w:sz="0" w:space="0" w:color="auto"/>
        <w:bottom w:val="none" w:sz="0" w:space="0" w:color="auto"/>
        <w:right w:val="none" w:sz="0" w:space="0" w:color="auto"/>
      </w:divBdr>
    </w:div>
    <w:div w:id="442916930">
      <w:bodyDiv w:val="1"/>
      <w:marLeft w:val="0"/>
      <w:marRight w:val="0"/>
      <w:marTop w:val="0"/>
      <w:marBottom w:val="0"/>
      <w:divBdr>
        <w:top w:val="none" w:sz="0" w:space="0" w:color="auto"/>
        <w:left w:val="none" w:sz="0" w:space="0" w:color="auto"/>
        <w:bottom w:val="none" w:sz="0" w:space="0" w:color="auto"/>
        <w:right w:val="none" w:sz="0" w:space="0" w:color="auto"/>
      </w:divBdr>
    </w:div>
    <w:div w:id="447890471">
      <w:bodyDiv w:val="1"/>
      <w:marLeft w:val="0"/>
      <w:marRight w:val="0"/>
      <w:marTop w:val="0"/>
      <w:marBottom w:val="0"/>
      <w:divBdr>
        <w:top w:val="none" w:sz="0" w:space="0" w:color="auto"/>
        <w:left w:val="none" w:sz="0" w:space="0" w:color="auto"/>
        <w:bottom w:val="none" w:sz="0" w:space="0" w:color="auto"/>
        <w:right w:val="none" w:sz="0" w:space="0" w:color="auto"/>
      </w:divBdr>
    </w:div>
    <w:div w:id="451244599">
      <w:bodyDiv w:val="1"/>
      <w:marLeft w:val="0"/>
      <w:marRight w:val="0"/>
      <w:marTop w:val="0"/>
      <w:marBottom w:val="0"/>
      <w:divBdr>
        <w:top w:val="none" w:sz="0" w:space="0" w:color="auto"/>
        <w:left w:val="none" w:sz="0" w:space="0" w:color="auto"/>
        <w:bottom w:val="none" w:sz="0" w:space="0" w:color="auto"/>
        <w:right w:val="none" w:sz="0" w:space="0" w:color="auto"/>
      </w:divBdr>
    </w:div>
    <w:div w:id="453525653">
      <w:bodyDiv w:val="1"/>
      <w:marLeft w:val="0"/>
      <w:marRight w:val="0"/>
      <w:marTop w:val="0"/>
      <w:marBottom w:val="0"/>
      <w:divBdr>
        <w:top w:val="none" w:sz="0" w:space="0" w:color="auto"/>
        <w:left w:val="none" w:sz="0" w:space="0" w:color="auto"/>
        <w:bottom w:val="none" w:sz="0" w:space="0" w:color="auto"/>
        <w:right w:val="none" w:sz="0" w:space="0" w:color="auto"/>
      </w:divBdr>
    </w:div>
    <w:div w:id="455683706">
      <w:bodyDiv w:val="1"/>
      <w:marLeft w:val="0"/>
      <w:marRight w:val="0"/>
      <w:marTop w:val="0"/>
      <w:marBottom w:val="0"/>
      <w:divBdr>
        <w:top w:val="none" w:sz="0" w:space="0" w:color="auto"/>
        <w:left w:val="none" w:sz="0" w:space="0" w:color="auto"/>
        <w:bottom w:val="none" w:sz="0" w:space="0" w:color="auto"/>
        <w:right w:val="none" w:sz="0" w:space="0" w:color="auto"/>
      </w:divBdr>
    </w:div>
    <w:div w:id="456678553">
      <w:bodyDiv w:val="1"/>
      <w:marLeft w:val="0"/>
      <w:marRight w:val="0"/>
      <w:marTop w:val="0"/>
      <w:marBottom w:val="0"/>
      <w:divBdr>
        <w:top w:val="none" w:sz="0" w:space="0" w:color="auto"/>
        <w:left w:val="none" w:sz="0" w:space="0" w:color="auto"/>
        <w:bottom w:val="none" w:sz="0" w:space="0" w:color="auto"/>
        <w:right w:val="none" w:sz="0" w:space="0" w:color="auto"/>
      </w:divBdr>
    </w:div>
    <w:div w:id="459765968">
      <w:bodyDiv w:val="1"/>
      <w:marLeft w:val="0"/>
      <w:marRight w:val="0"/>
      <w:marTop w:val="0"/>
      <w:marBottom w:val="0"/>
      <w:divBdr>
        <w:top w:val="none" w:sz="0" w:space="0" w:color="auto"/>
        <w:left w:val="none" w:sz="0" w:space="0" w:color="auto"/>
        <w:bottom w:val="none" w:sz="0" w:space="0" w:color="auto"/>
        <w:right w:val="none" w:sz="0" w:space="0" w:color="auto"/>
      </w:divBdr>
    </w:div>
    <w:div w:id="460921389">
      <w:bodyDiv w:val="1"/>
      <w:marLeft w:val="0"/>
      <w:marRight w:val="0"/>
      <w:marTop w:val="0"/>
      <w:marBottom w:val="0"/>
      <w:divBdr>
        <w:top w:val="none" w:sz="0" w:space="0" w:color="auto"/>
        <w:left w:val="none" w:sz="0" w:space="0" w:color="auto"/>
        <w:bottom w:val="none" w:sz="0" w:space="0" w:color="auto"/>
        <w:right w:val="none" w:sz="0" w:space="0" w:color="auto"/>
      </w:divBdr>
    </w:div>
    <w:div w:id="461583619">
      <w:bodyDiv w:val="1"/>
      <w:marLeft w:val="0"/>
      <w:marRight w:val="0"/>
      <w:marTop w:val="0"/>
      <w:marBottom w:val="0"/>
      <w:divBdr>
        <w:top w:val="none" w:sz="0" w:space="0" w:color="auto"/>
        <w:left w:val="none" w:sz="0" w:space="0" w:color="auto"/>
        <w:bottom w:val="none" w:sz="0" w:space="0" w:color="auto"/>
        <w:right w:val="none" w:sz="0" w:space="0" w:color="auto"/>
      </w:divBdr>
    </w:div>
    <w:div w:id="467363639">
      <w:bodyDiv w:val="1"/>
      <w:marLeft w:val="0"/>
      <w:marRight w:val="0"/>
      <w:marTop w:val="0"/>
      <w:marBottom w:val="0"/>
      <w:divBdr>
        <w:top w:val="none" w:sz="0" w:space="0" w:color="auto"/>
        <w:left w:val="none" w:sz="0" w:space="0" w:color="auto"/>
        <w:bottom w:val="none" w:sz="0" w:space="0" w:color="auto"/>
        <w:right w:val="none" w:sz="0" w:space="0" w:color="auto"/>
      </w:divBdr>
    </w:div>
    <w:div w:id="469517042">
      <w:bodyDiv w:val="1"/>
      <w:marLeft w:val="0"/>
      <w:marRight w:val="0"/>
      <w:marTop w:val="0"/>
      <w:marBottom w:val="0"/>
      <w:divBdr>
        <w:top w:val="none" w:sz="0" w:space="0" w:color="auto"/>
        <w:left w:val="none" w:sz="0" w:space="0" w:color="auto"/>
        <w:bottom w:val="none" w:sz="0" w:space="0" w:color="auto"/>
        <w:right w:val="none" w:sz="0" w:space="0" w:color="auto"/>
      </w:divBdr>
    </w:div>
    <w:div w:id="470709242">
      <w:bodyDiv w:val="1"/>
      <w:marLeft w:val="0"/>
      <w:marRight w:val="0"/>
      <w:marTop w:val="0"/>
      <w:marBottom w:val="0"/>
      <w:divBdr>
        <w:top w:val="none" w:sz="0" w:space="0" w:color="auto"/>
        <w:left w:val="none" w:sz="0" w:space="0" w:color="auto"/>
        <w:bottom w:val="none" w:sz="0" w:space="0" w:color="auto"/>
        <w:right w:val="none" w:sz="0" w:space="0" w:color="auto"/>
      </w:divBdr>
    </w:div>
    <w:div w:id="471531548">
      <w:bodyDiv w:val="1"/>
      <w:marLeft w:val="0"/>
      <w:marRight w:val="0"/>
      <w:marTop w:val="0"/>
      <w:marBottom w:val="0"/>
      <w:divBdr>
        <w:top w:val="none" w:sz="0" w:space="0" w:color="auto"/>
        <w:left w:val="none" w:sz="0" w:space="0" w:color="auto"/>
        <w:bottom w:val="none" w:sz="0" w:space="0" w:color="auto"/>
        <w:right w:val="none" w:sz="0" w:space="0" w:color="auto"/>
      </w:divBdr>
    </w:div>
    <w:div w:id="471599700">
      <w:bodyDiv w:val="1"/>
      <w:marLeft w:val="0"/>
      <w:marRight w:val="0"/>
      <w:marTop w:val="0"/>
      <w:marBottom w:val="0"/>
      <w:divBdr>
        <w:top w:val="none" w:sz="0" w:space="0" w:color="auto"/>
        <w:left w:val="none" w:sz="0" w:space="0" w:color="auto"/>
        <w:bottom w:val="none" w:sz="0" w:space="0" w:color="auto"/>
        <w:right w:val="none" w:sz="0" w:space="0" w:color="auto"/>
      </w:divBdr>
    </w:div>
    <w:div w:id="472985246">
      <w:bodyDiv w:val="1"/>
      <w:marLeft w:val="0"/>
      <w:marRight w:val="0"/>
      <w:marTop w:val="0"/>
      <w:marBottom w:val="0"/>
      <w:divBdr>
        <w:top w:val="none" w:sz="0" w:space="0" w:color="auto"/>
        <w:left w:val="none" w:sz="0" w:space="0" w:color="auto"/>
        <w:bottom w:val="none" w:sz="0" w:space="0" w:color="auto"/>
        <w:right w:val="none" w:sz="0" w:space="0" w:color="auto"/>
      </w:divBdr>
    </w:div>
    <w:div w:id="488717046">
      <w:bodyDiv w:val="1"/>
      <w:marLeft w:val="0"/>
      <w:marRight w:val="0"/>
      <w:marTop w:val="0"/>
      <w:marBottom w:val="0"/>
      <w:divBdr>
        <w:top w:val="none" w:sz="0" w:space="0" w:color="auto"/>
        <w:left w:val="none" w:sz="0" w:space="0" w:color="auto"/>
        <w:bottom w:val="none" w:sz="0" w:space="0" w:color="auto"/>
        <w:right w:val="none" w:sz="0" w:space="0" w:color="auto"/>
      </w:divBdr>
    </w:div>
    <w:div w:id="488983834">
      <w:bodyDiv w:val="1"/>
      <w:marLeft w:val="0"/>
      <w:marRight w:val="0"/>
      <w:marTop w:val="0"/>
      <w:marBottom w:val="0"/>
      <w:divBdr>
        <w:top w:val="none" w:sz="0" w:space="0" w:color="auto"/>
        <w:left w:val="none" w:sz="0" w:space="0" w:color="auto"/>
        <w:bottom w:val="none" w:sz="0" w:space="0" w:color="auto"/>
        <w:right w:val="none" w:sz="0" w:space="0" w:color="auto"/>
      </w:divBdr>
    </w:div>
    <w:div w:id="495071132">
      <w:bodyDiv w:val="1"/>
      <w:marLeft w:val="0"/>
      <w:marRight w:val="0"/>
      <w:marTop w:val="0"/>
      <w:marBottom w:val="0"/>
      <w:divBdr>
        <w:top w:val="none" w:sz="0" w:space="0" w:color="auto"/>
        <w:left w:val="none" w:sz="0" w:space="0" w:color="auto"/>
        <w:bottom w:val="none" w:sz="0" w:space="0" w:color="auto"/>
        <w:right w:val="none" w:sz="0" w:space="0" w:color="auto"/>
      </w:divBdr>
    </w:div>
    <w:div w:id="497424277">
      <w:bodyDiv w:val="1"/>
      <w:marLeft w:val="0"/>
      <w:marRight w:val="0"/>
      <w:marTop w:val="0"/>
      <w:marBottom w:val="0"/>
      <w:divBdr>
        <w:top w:val="none" w:sz="0" w:space="0" w:color="auto"/>
        <w:left w:val="none" w:sz="0" w:space="0" w:color="auto"/>
        <w:bottom w:val="none" w:sz="0" w:space="0" w:color="auto"/>
        <w:right w:val="none" w:sz="0" w:space="0" w:color="auto"/>
      </w:divBdr>
    </w:div>
    <w:div w:id="498886377">
      <w:bodyDiv w:val="1"/>
      <w:marLeft w:val="0"/>
      <w:marRight w:val="0"/>
      <w:marTop w:val="0"/>
      <w:marBottom w:val="0"/>
      <w:divBdr>
        <w:top w:val="none" w:sz="0" w:space="0" w:color="auto"/>
        <w:left w:val="none" w:sz="0" w:space="0" w:color="auto"/>
        <w:bottom w:val="none" w:sz="0" w:space="0" w:color="auto"/>
        <w:right w:val="none" w:sz="0" w:space="0" w:color="auto"/>
      </w:divBdr>
    </w:div>
    <w:div w:id="504325210">
      <w:bodyDiv w:val="1"/>
      <w:marLeft w:val="0"/>
      <w:marRight w:val="0"/>
      <w:marTop w:val="0"/>
      <w:marBottom w:val="0"/>
      <w:divBdr>
        <w:top w:val="none" w:sz="0" w:space="0" w:color="auto"/>
        <w:left w:val="none" w:sz="0" w:space="0" w:color="auto"/>
        <w:bottom w:val="none" w:sz="0" w:space="0" w:color="auto"/>
        <w:right w:val="none" w:sz="0" w:space="0" w:color="auto"/>
      </w:divBdr>
    </w:div>
    <w:div w:id="505753760">
      <w:bodyDiv w:val="1"/>
      <w:marLeft w:val="0"/>
      <w:marRight w:val="0"/>
      <w:marTop w:val="0"/>
      <w:marBottom w:val="0"/>
      <w:divBdr>
        <w:top w:val="none" w:sz="0" w:space="0" w:color="auto"/>
        <w:left w:val="none" w:sz="0" w:space="0" w:color="auto"/>
        <w:bottom w:val="none" w:sz="0" w:space="0" w:color="auto"/>
        <w:right w:val="none" w:sz="0" w:space="0" w:color="auto"/>
      </w:divBdr>
    </w:div>
    <w:div w:id="518852598">
      <w:bodyDiv w:val="1"/>
      <w:marLeft w:val="0"/>
      <w:marRight w:val="0"/>
      <w:marTop w:val="0"/>
      <w:marBottom w:val="0"/>
      <w:divBdr>
        <w:top w:val="none" w:sz="0" w:space="0" w:color="auto"/>
        <w:left w:val="none" w:sz="0" w:space="0" w:color="auto"/>
        <w:bottom w:val="none" w:sz="0" w:space="0" w:color="auto"/>
        <w:right w:val="none" w:sz="0" w:space="0" w:color="auto"/>
      </w:divBdr>
    </w:div>
    <w:div w:id="519589610">
      <w:bodyDiv w:val="1"/>
      <w:marLeft w:val="0"/>
      <w:marRight w:val="0"/>
      <w:marTop w:val="0"/>
      <w:marBottom w:val="0"/>
      <w:divBdr>
        <w:top w:val="none" w:sz="0" w:space="0" w:color="auto"/>
        <w:left w:val="none" w:sz="0" w:space="0" w:color="auto"/>
        <w:bottom w:val="none" w:sz="0" w:space="0" w:color="auto"/>
        <w:right w:val="none" w:sz="0" w:space="0" w:color="auto"/>
      </w:divBdr>
    </w:div>
    <w:div w:id="529222280">
      <w:bodyDiv w:val="1"/>
      <w:marLeft w:val="0"/>
      <w:marRight w:val="0"/>
      <w:marTop w:val="0"/>
      <w:marBottom w:val="0"/>
      <w:divBdr>
        <w:top w:val="none" w:sz="0" w:space="0" w:color="auto"/>
        <w:left w:val="none" w:sz="0" w:space="0" w:color="auto"/>
        <w:bottom w:val="none" w:sz="0" w:space="0" w:color="auto"/>
        <w:right w:val="none" w:sz="0" w:space="0" w:color="auto"/>
      </w:divBdr>
    </w:div>
    <w:div w:id="534344858">
      <w:bodyDiv w:val="1"/>
      <w:marLeft w:val="0"/>
      <w:marRight w:val="0"/>
      <w:marTop w:val="0"/>
      <w:marBottom w:val="0"/>
      <w:divBdr>
        <w:top w:val="none" w:sz="0" w:space="0" w:color="auto"/>
        <w:left w:val="none" w:sz="0" w:space="0" w:color="auto"/>
        <w:bottom w:val="none" w:sz="0" w:space="0" w:color="auto"/>
        <w:right w:val="none" w:sz="0" w:space="0" w:color="auto"/>
      </w:divBdr>
    </w:div>
    <w:div w:id="535700745">
      <w:bodyDiv w:val="1"/>
      <w:marLeft w:val="0"/>
      <w:marRight w:val="0"/>
      <w:marTop w:val="0"/>
      <w:marBottom w:val="0"/>
      <w:divBdr>
        <w:top w:val="none" w:sz="0" w:space="0" w:color="auto"/>
        <w:left w:val="none" w:sz="0" w:space="0" w:color="auto"/>
        <w:bottom w:val="none" w:sz="0" w:space="0" w:color="auto"/>
        <w:right w:val="none" w:sz="0" w:space="0" w:color="auto"/>
      </w:divBdr>
    </w:div>
    <w:div w:id="544872316">
      <w:bodyDiv w:val="1"/>
      <w:marLeft w:val="0"/>
      <w:marRight w:val="0"/>
      <w:marTop w:val="0"/>
      <w:marBottom w:val="0"/>
      <w:divBdr>
        <w:top w:val="none" w:sz="0" w:space="0" w:color="auto"/>
        <w:left w:val="none" w:sz="0" w:space="0" w:color="auto"/>
        <w:bottom w:val="none" w:sz="0" w:space="0" w:color="auto"/>
        <w:right w:val="none" w:sz="0" w:space="0" w:color="auto"/>
      </w:divBdr>
    </w:div>
    <w:div w:id="549650766">
      <w:bodyDiv w:val="1"/>
      <w:marLeft w:val="0"/>
      <w:marRight w:val="0"/>
      <w:marTop w:val="0"/>
      <w:marBottom w:val="0"/>
      <w:divBdr>
        <w:top w:val="none" w:sz="0" w:space="0" w:color="auto"/>
        <w:left w:val="none" w:sz="0" w:space="0" w:color="auto"/>
        <w:bottom w:val="none" w:sz="0" w:space="0" w:color="auto"/>
        <w:right w:val="none" w:sz="0" w:space="0" w:color="auto"/>
      </w:divBdr>
    </w:div>
    <w:div w:id="550117356">
      <w:bodyDiv w:val="1"/>
      <w:marLeft w:val="0"/>
      <w:marRight w:val="0"/>
      <w:marTop w:val="0"/>
      <w:marBottom w:val="0"/>
      <w:divBdr>
        <w:top w:val="none" w:sz="0" w:space="0" w:color="auto"/>
        <w:left w:val="none" w:sz="0" w:space="0" w:color="auto"/>
        <w:bottom w:val="none" w:sz="0" w:space="0" w:color="auto"/>
        <w:right w:val="none" w:sz="0" w:space="0" w:color="auto"/>
      </w:divBdr>
    </w:div>
    <w:div w:id="550965260">
      <w:bodyDiv w:val="1"/>
      <w:marLeft w:val="0"/>
      <w:marRight w:val="0"/>
      <w:marTop w:val="0"/>
      <w:marBottom w:val="0"/>
      <w:divBdr>
        <w:top w:val="none" w:sz="0" w:space="0" w:color="auto"/>
        <w:left w:val="none" w:sz="0" w:space="0" w:color="auto"/>
        <w:bottom w:val="none" w:sz="0" w:space="0" w:color="auto"/>
        <w:right w:val="none" w:sz="0" w:space="0" w:color="auto"/>
      </w:divBdr>
    </w:div>
    <w:div w:id="552499502">
      <w:bodyDiv w:val="1"/>
      <w:marLeft w:val="0"/>
      <w:marRight w:val="0"/>
      <w:marTop w:val="0"/>
      <w:marBottom w:val="0"/>
      <w:divBdr>
        <w:top w:val="none" w:sz="0" w:space="0" w:color="auto"/>
        <w:left w:val="none" w:sz="0" w:space="0" w:color="auto"/>
        <w:bottom w:val="none" w:sz="0" w:space="0" w:color="auto"/>
        <w:right w:val="none" w:sz="0" w:space="0" w:color="auto"/>
      </w:divBdr>
    </w:div>
    <w:div w:id="552690663">
      <w:bodyDiv w:val="1"/>
      <w:marLeft w:val="0"/>
      <w:marRight w:val="0"/>
      <w:marTop w:val="0"/>
      <w:marBottom w:val="0"/>
      <w:divBdr>
        <w:top w:val="none" w:sz="0" w:space="0" w:color="auto"/>
        <w:left w:val="none" w:sz="0" w:space="0" w:color="auto"/>
        <w:bottom w:val="none" w:sz="0" w:space="0" w:color="auto"/>
        <w:right w:val="none" w:sz="0" w:space="0" w:color="auto"/>
      </w:divBdr>
    </w:div>
    <w:div w:id="554585846">
      <w:bodyDiv w:val="1"/>
      <w:marLeft w:val="0"/>
      <w:marRight w:val="0"/>
      <w:marTop w:val="0"/>
      <w:marBottom w:val="0"/>
      <w:divBdr>
        <w:top w:val="none" w:sz="0" w:space="0" w:color="auto"/>
        <w:left w:val="none" w:sz="0" w:space="0" w:color="auto"/>
        <w:bottom w:val="none" w:sz="0" w:space="0" w:color="auto"/>
        <w:right w:val="none" w:sz="0" w:space="0" w:color="auto"/>
      </w:divBdr>
    </w:div>
    <w:div w:id="554662400">
      <w:bodyDiv w:val="1"/>
      <w:marLeft w:val="0"/>
      <w:marRight w:val="0"/>
      <w:marTop w:val="0"/>
      <w:marBottom w:val="0"/>
      <w:divBdr>
        <w:top w:val="none" w:sz="0" w:space="0" w:color="auto"/>
        <w:left w:val="none" w:sz="0" w:space="0" w:color="auto"/>
        <w:bottom w:val="none" w:sz="0" w:space="0" w:color="auto"/>
        <w:right w:val="none" w:sz="0" w:space="0" w:color="auto"/>
      </w:divBdr>
    </w:div>
    <w:div w:id="554968045">
      <w:bodyDiv w:val="1"/>
      <w:marLeft w:val="0"/>
      <w:marRight w:val="0"/>
      <w:marTop w:val="0"/>
      <w:marBottom w:val="0"/>
      <w:divBdr>
        <w:top w:val="none" w:sz="0" w:space="0" w:color="auto"/>
        <w:left w:val="none" w:sz="0" w:space="0" w:color="auto"/>
        <w:bottom w:val="none" w:sz="0" w:space="0" w:color="auto"/>
        <w:right w:val="none" w:sz="0" w:space="0" w:color="auto"/>
      </w:divBdr>
    </w:div>
    <w:div w:id="559052224">
      <w:bodyDiv w:val="1"/>
      <w:marLeft w:val="0"/>
      <w:marRight w:val="0"/>
      <w:marTop w:val="0"/>
      <w:marBottom w:val="0"/>
      <w:divBdr>
        <w:top w:val="none" w:sz="0" w:space="0" w:color="auto"/>
        <w:left w:val="none" w:sz="0" w:space="0" w:color="auto"/>
        <w:bottom w:val="none" w:sz="0" w:space="0" w:color="auto"/>
        <w:right w:val="none" w:sz="0" w:space="0" w:color="auto"/>
      </w:divBdr>
    </w:div>
    <w:div w:id="560094982">
      <w:bodyDiv w:val="1"/>
      <w:marLeft w:val="0"/>
      <w:marRight w:val="0"/>
      <w:marTop w:val="0"/>
      <w:marBottom w:val="0"/>
      <w:divBdr>
        <w:top w:val="none" w:sz="0" w:space="0" w:color="auto"/>
        <w:left w:val="none" w:sz="0" w:space="0" w:color="auto"/>
        <w:bottom w:val="none" w:sz="0" w:space="0" w:color="auto"/>
        <w:right w:val="none" w:sz="0" w:space="0" w:color="auto"/>
      </w:divBdr>
    </w:div>
    <w:div w:id="561015907">
      <w:bodyDiv w:val="1"/>
      <w:marLeft w:val="0"/>
      <w:marRight w:val="0"/>
      <w:marTop w:val="0"/>
      <w:marBottom w:val="0"/>
      <w:divBdr>
        <w:top w:val="none" w:sz="0" w:space="0" w:color="auto"/>
        <w:left w:val="none" w:sz="0" w:space="0" w:color="auto"/>
        <w:bottom w:val="none" w:sz="0" w:space="0" w:color="auto"/>
        <w:right w:val="none" w:sz="0" w:space="0" w:color="auto"/>
      </w:divBdr>
    </w:div>
    <w:div w:id="569654055">
      <w:bodyDiv w:val="1"/>
      <w:marLeft w:val="0"/>
      <w:marRight w:val="0"/>
      <w:marTop w:val="0"/>
      <w:marBottom w:val="0"/>
      <w:divBdr>
        <w:top w:val="none" w:sz="0" w:space="0" w:color="auto"/>
        <w:left w:val="none" w:sz="0" w:space="0" w:color="auto"/>
        <w:bottom w:val="none" w:sz="0" w:space="0" w:color="auto"/>
        <w:right w:val="none" w:sz="0" w:space="0" w:color="auto"/>
      </w:divBdr>
    </w:div>
    <w:div w:id="570773902">
      <w:bodyDiv w:val="1"/>
      <w:marLeft w:val="0"/>
      <w:marRight w:val="0"/>
      <w:marTop w:val="0"/>
      <w:marBottom w:val="0"/>
      <w:divBdr>
        <w:top w:val="none" w:sz="0" w:space="0" w:color="auto"/>
        <w:left w:val="none" w:sz="0" w:space="0" w:color="auto"/>
        <w:bottom w:val="none" w:sz="0" w:space="0" w:color="auto"/>
        <w:right w:val="none" w:sz="0" w:space="0" w:color="auto"/>
      </w:divBdr>
    </w:div>
    <w:div w:id="572130437">
      <w:bodyDiv w:val="1"/>
      <w:marLeft w:val="0"/>
      <w:marRight w:val="0"/>
      <w:marTop w:val="0"/>
      <w:marBottom w:val="0"/>
      <w:divBdr>
        <w:top w:val="none" w:sz="0" w:space="0" w:color="auto"/>
        <w:left w:val="none" w:sz="0" w:space="0" w:color="auto"/>
        <w:bottom w:val="none" w:sz="0" w:space="0" w:color="auto"/>
        <w:right w:val="none" w:sz="0" w:space="0" w:color="auto"/>
      </w:divBdr>
    </w:div>
    <w:div w:id="572815252">
      <w:bodyDiv w:val="1"/>
      <w:marLeft w:val="0"/>
      <w:marRight w:val="0"/>
      <w:marTop w:val="0"/>
      <w:marBottom w:val="0"/>
      <w:divBdr>
        <w:top w:val="none" w:sz="0" w:space="0" w:color="auto"/>
        <w:left w:val="none" w:sz="0" w:space="0" w:color="auto"/>
        <w:bottom w:val="none" w:sz="0" w:space="0" w:color="auto"/>
        <w:right w:val="none" w:sz="0" w:space="0" w:color="auto"/>
      </w:divBdr>
    </w:div>
    <w:div w:id="576280448">
      <w:bodyDiv w:val="1"/>
      <w:marLeft w:val="0"/>
      <w:marRight w:val="0"/>
      <w:marTop w:val="0"/>
      <w:marBottom w:val="0"/>
      <w:divBdr>
        <w:top w:val="none" w:sz="0" w:space="0" w:color="auto"/>
        <w:left w:val="none" w:sz="0" w:space="0" w:color="auto"/>
        <w:bottom w:val="none" w:sz="0" w:space="0" w:color="auto"/>
        <w:right w:val="none" w:sz="0" w:space="0" w:color="auto"/>
      </w:divBdr>
    </w:div>
    <w:div w:id="586109360">
      <w:bodyDiv w:val="1"/>
      <w:marLeft w:val="0"/>
      <w:marRight w:val="0"/>
      <w:marTop w:val="0"/>
      <w:marBottom w:val="0"/>
      <w:divBdr>
        <w:top w:val="none" w:sz="0" w:space="0" w:color="auto"/>
        <w:left w:val="none" w:sz="0" w:space="0" w:color="auto"/>
        <w:bottom w:val="none" w:sz="0" w:space="0" w:color="auto"/>
        <w:right w:val="none" w:sz="0" w:space="0" w:color="auto"/>
      </w:divBdr>
    </w:div>
    <w:div w:id="587159231">
      <w:bodyDiv w:val="1"/>
      <w:marLeft w:val="0"/>
      <w:marRight w:val="0"/>
      <w:marTop w:val="0"/>
      <w:marBottom w:val="0"/>
      <w:divBdr>
        <w:top w:val="none" w:sz="0" w:space="0" w:color="auto"/>
        <w:left w:val="none" w:sz="0" w:space="0" w:color="auto"/>
        <w:bottom w:val="none" w:sz="0" w:space="0" w:color="auto"/>
        <w:right w:val="none" w:sz="0" w:space="0" w:color="auto"/>
      </w:divBdr>
    </w:div>
    <w:div w:id="592326287">
      <w:bodyDiv w:val="1"/>
      <w:marLeft w:val="0"/>
      <w:marRight w:val="0"/>
      <w:marTop w:val="0"/>
      <w:marBottom w:val="0"/>
      <w:divBdr>
        <w:top w:val="none" w:sz="0" w:space="0" w:color="auto"/>
        <w:left w:val="none" w:sz="0" w:space="0" w:color="auto"/>
        <w:bottom w:val="none" w:sz="0" w:space="0" w:color="auto"/>
        <w:right w:val="none" w:sz="0" w:space="0" w:color="auto"/>
      </w:divBdr>
    </w:div>
    <w:div w:id="593441929">
      <w:bodyDiv w:val="1"/>
      <w:marLeft w:val="0"/>
      <w:marRight w:val="0"/>
      <w:marTop w:val="0"/>
      <w:marBottom w:val="0"/>
      <w:divBdr>
        <w:top w:val="none" w:sz="0" w:space="0" w:color="auto"/>
        <w:left w:val="none" w:sz="0" w:space="0" w:color="auto"/>
        <w:bottom w:val="none" w:sz="0" w:space="0" w:color="auto"/>
        <w:right w:val="none" w:sz="0" w:space="0" w:color="auto"/>
      </w:divBdr>
    </w:div>
    <w:div w:id="594821852">
      <w:bodyDiv w:val="1"/>
      <w:marLeft w:val="0"/>
      <w:marRight w:val="0"/>
      <w:marTop w:val="0"/>
      <w:marBottom w:val="0"/>
      <w:divBdr>
        <w:top w:val="none" w:sz="0" w:space="0" w:color="auto"/>
        <w:left w:val="none" w:sz="0" w:space="0" w:color="auto"/>
        <w:bottom w:val="none" w:sz="0" w:space="0" w:color="auto"/>
        <w:right w:val="none" w:sz="0" w:space="0" w:color="auto"/>
      </w:divBdr>
    </w:div>
    <w:div w:id="599878881">
      <w:bodyDiv w:val="1"/>
      <w:marLeft w:val="0"/>
      <w:marRight w:val="0"/>
      <w:marTop w:val="0"/>
      <w:marBottom w:val="0"/>
      <w:divBdr>
        <w:top w:val="none" w:sz="0" w:space="0" w:color="auto"/>
        <w:left w:val="none" w:sz="0" w:space="0" w:color="auto"/>
        <w:bottom w:val="none" w:sz="0" w:space="0" w:color="auto"/>
        <w:right w:val="none" w:sz="0" w:space="0" w:color="auto"/>
      </w:divBdr>
    </w:div>
    <w:div w:id="601644345">
      <w:bodyDiv w:val="1"/>
      <w:marLeft w:val="0"/>
      <w:marRight w:val="0"/>
      <w:marTop w:val="0"/>
      <w:marBottom w:val="0"/>
      <w:divBdr>
        <w:top w:val="none" w:sz="0" w:space="0" w:color="auto"/>
        <w:left w:val="none" w:sz="0" w:space="0" w:color="auto"/>
        <w:bottom w:val="none" w:sz="0" w:space="0" w:color="auto"/>
        <w:right w:val="none" w:sz="0" w:space="0" w:color="auto"/>
      </w:divBdr>
    </w:div>
    <w:div w:id="605963007">
      <w:bodyDiv w:val="1"/>
      <w:marLeft w:val="0"/>
      <w:marRight w:val="0"/>
      <w:marTop w:val="0"/>
      <w:marBottom w:val="0"/>
      <w:divBdr>
        <w:top w:val="none" w:sz="0" w:space="0" w:color="auto"/>
        <w:left w:val="none" w:sz="0" w:space="0" w:color="auto"/>
        <w:bottom w:val="none" w:sz="0" w:space="0" w:color="auto"/>
        <w:right w:val="none" w:sz="0" w:space="0" w:color="auto"/>
      </w:divBdr>
    </w:div>
    <w:div w:id="608775078">
      <w:bodyDiv w:val="1"/>
      <w:marLeft w:val="0"/>
      <w:marRight w:val="0"/>
      <w:marTop w:val="0"/>
      <w:marBottom w:val="0"/>
      <w:divBdr>
        <w:top w:val="none" w:sz="0" w:space="0" w:color="auto"/>
        <w:left w:val="none" w:sz="0" w:space="0" w:color="auto"/>
        <w:bottom w:val="none" w:sz="0" w:space="0" w:color="auto"/>
        <w:right w:val="none" w:sz="0" w:space="0" w:color="auto"/>
      </w:divBdr>
    </w:div>
    <w:div w:id="625817470">
      <w:bodyDiv w:val="1"/>
      <w:marLeft w:val="0"/>
      <w:marRight w:val="0"/>
      <w:marTop w:val="0"/>
      <w:marBottom w:val="0"/>
      <w:divBdr>
        <w:top w:val="none" w:sz="0" w:space="0" w:color="auto"/>
        <w:left w:val="none" w:sz="0" w:space="0" w:color="auto"/>
        <w:bottom w:val="none" w:sz="0" w:space="0" w:color="auto"/>
        <w:right w:val="none" w:sz="0" w:space="0" w:color="auto"/>
      </w:divBdr>
    </w:div>
    <w:div w:id="629867979">
      <w:bodyDiv w:val="1"/>
      <w:marLeft w:val="0"/>
      <w:marRight w:val="0"/>
      <w:marTop w:val="0"/>
      <w:marBottom w:val="0"/>
      <w:divBdr>
        <w:top w:val="none" w:sz="0" w:space="0" w:color="auto"/>
        <w:left w:val="none" w:sz="0" w:space="0" w:color="auto"/>
        <w:bottom w:val="none" w:sz="0" w:space="0" w:color="auto"/>
        <w:right w:val="none" w:sz="0" w:space="0" w:color="auto"/>
      </w:divBdr>
    </w:div>
    <w:div w:id="638263271">
      <w:bodyDiv w:val="1"/>
      <w:marLeft w:val="0"/>
      <w:marRight w:val="0"/>
      <w:marTop w:val="0"/>
      <w:marBottom w:val="0"/>
      <w:divBdr>
        <w:top w:val="none" w:sz="0" w:space="0" w:color="auto"/>
        <w:left w:val="none" w:sz="0" w:space="0" w:color="auto"/>
        <w:bottom w:val="none" w:sz="0" w:space="0" w:color="auto"/>
        <w:right w:val="none" w:sz="0" w:space="0" w:color="auto"/>
      </w:divBdr>
    </w:div>
    <w:div w:id="641813470">
      <w:bodyDiv w:val="1"/>
      <w:marLeft w:val="0"/>
      <w:marRight w:val="0"/>
      <w:marTop w:val="0"/>
      <w:marBottom w:val="0"/>
      <w:divBdr>
        <w:top w:val="none" w:sz="0" w:space="0" w:color="auto"/>
        <w:left w:val="none" w:sz="0" w:space="0" w:color="auto"/>
        <w:bottom w:val="none" w:sz="0" w:space="0" w:color="auto"/>
        <w:right w:val="none" w:sz="0" w:space="0" w:color="auto"/>
      </w:divBdr>
    </w:div>
    <w:div w:id="657853003">
      <w:bodyDiv w:val="1"/>
      <w:marLeft w:val="0"/>
      <w:marRight w:val="0"/>
      <w:marTop w:val="0"/>
      <w:marBottom w:val="0"/>
      <w:divBdr>
        <w:top w:val="none" w:sz="0" w:space="0" w:color="auto"/>
        <w:left w:val="none" w:sz="0" w:space="0" w:color="auto"/>
        <w:bottom w:val="none" w:sz="0" w:space="0" w:color="auto"/>
        <w:right w:val="none" w:sz="0" w:space="0" w:color="auto"/>
      </w:divBdr>
    </w:div>
    <w:div w:id="659426675">
      <w:bodyDiv w:val="1"/>
      <w:marLeft w:val="0"/>
      <w:marRight w:val="0"/>
      <w:marTop w:val="0"/>
      <w:marBottom w:val="0"/>
      <w:divBdr>
        <w:top w:val="none" w:sz="0" w:space="0" w:color="auto"/>
        <w:left w:val="none" w:sz="0" w:space="0" w:color="auto"/>
        <w:bottom w:val="none" w:sz="0" w:space="0" w:color="auto"/>
        <w:right w:val="none" w:sz="0" w:space="0" w:color="auto"/>
      </w:divBdr>
    </w:div>
    <w:div w:id="660542565">
      <w:bodyDiv w:val="1"/>
      <w:marLeft w:val="0"/>
      <w:marRight w:val="0"/>
      <w:marTop w:val="0"/>
      <w:marBottom w:val="0"/>
      <w:divBdr>
        <w:top w:val="none" w:sz="0" w:space="0" w:color="auto"/>
        <w:left w:val="none" w:sz="0" w:space="0" w:color="auto"/>
        <w:bottom w:val="none" w:sz="0" w:space="0" w:color="auto"/>
        <w:right w:val="none" w:sz="0" w:space="0" w:color="auto"/>
      </w:divBdr>
    </w:div>
    <w:div w:id="661659841">
      <w:bodyDiv w:val="1"/>
      <w:marLeft w:val="0"/>
      <w:marRight w:val="0"/>
      <w:marTop w:val="0"/>
      <w:marBottom w:val="0"/>
      <w:divBdr>
        <w:top w:val="none" w:sz="0" w:space="0" w:color="auto"/>
        <w:left w:val="none" w:sz="0" w:space="0" w:color="auto"/>
        <w:bottom w:val="none" w:sz="0" w:space="0" w:color="auto"/>
        <w:right w:val="none" w:sz="0" w:space="0" w:color="auto"/>
      </w:divBdr>
    </w:div>
    <w:div w:id="662901435">
      <w:bodyDiv w:val="1"/>
      <w:marLeft w:val="0"/>
      <w:marRight w:val="0"/>
      <w:marTop w:val="0"/>
      <w:marBottom w:val="0"/>
      <w:divBdr>
        <w:top w:val="none" w:sz="0" w:space="0" w:color="auto"/>
        <w:left w:val="none" w:sz="0" w:space="0" w:color="auto"/>
        <w:bottom w:val="none" w:sz="0" w:space="0" w:color="auto"/>
        <w:right w:val="none" w:sz="0" w:space="0" w:color="auto"/>
      </w:divBdr>
    </w:div>
    <w:div w:id="663244699">
      <w:bodyDiv w:val="1"/>
      <w:marLeft w:val="0"/>
      <w:marRight w:val="0"/>
      <w:marTop w:val="0"/>
      <w:marBottom w:val="0"/>
      <w:divBdr>
        <w:top w:val="none" w:sz="0" w:space="0" w:color="auto"/>
        <w:left w:val="none" w:sz="0" w:space="0" w:color="auto"/>
        <w:bottom w:val="none" w:sz="0" w:space="0" w:color="auto"/>
        <w:right w:val="none" w:sz="0" w:space="0" w:color="auto"/>
      </w:divBdr>
    </w:div>
    <w:div w:id="667319906">
      <w:bodyDiv w:val="1"/>
      <w:marLeft w:val="0"/>
      <w:marRight w:val="0"/>
      <w:marTop w:val="0"/>
      <w:marBottom w:val="0"/>
      <w:divBdr>
        <w:top w:val="none" w:sz="0" w:space="0" w:color="auto"/>
        <w:left w:val="none" w:sz="0" w:space="0" w:color="auto"/>
        <w:bottom w:val="none" w:sz="0" w:space="0" w:color="auto"/>
        <w:right w:val="none" w:sz="0" w:space="0" w:color="auto"/>
      </w:divBdr>
    </w:div>
    <w:div w:id="670645751">
      <w:bodyDiv w:val="1"/>
      <w:marLeft w:val="0"/>
      <w:marRight w:val="0"/>
      <w:marTop w:val="0"/>
      <w:marBottom w:val="0"/>
      <w:divBdr>
        <w:top w:val="none" w:sz="0" w:space="0" w:color="auto"/>
        <w:left w:val="none" w:sz="0" w:space="0" w:color="auto"/>
        <w:bottom w:val="none" w:sz="0" w:space="0" w:color="auto"/>
        <w:right w:val="none" w:sz="0" w:space="0" w:color="auto"/>
      </w:divBdr>
    </w:div>
    <w:div w:id="671184809">
      <w:bodyDiv w:val="1"/>
      <w:marLeft w:val="0"/>
      <w:marRight w:val="0"/>
      <w:marTop w:val="0"/>
      <w:marBottom w:val="0"/>
      <w:divBdr>
        <w:top w:val="none" w:sz="0" w:space="0" w:color="auto"/>
        <w:left w:val="none" w:sz="0" w:space="0" w:color="auto"/>
        <w:bottom w:val="none" w:sz="0" w:space="0" w:color="auto"/>
        <w:right w:val="none" w:sz="0" w:space="0" w:color="auto"/>
      </w:divBdr>
    </w:div>
    <w:div w:id="676661764">
      <w:bodyDiv w:val="1"/>
      <w:marLeft w:val="0"/>
      <w:marRight w:val="0"/>
      <w:marTop w:val="0"/>
      <w:marBottom w:val="0"/>
      <w:divBdr>
        <w:top w:val="none" w:sz="0" w:space="0" w:color="auto"/>
        <w:left w:val="none" w:sz="0" w:space="0" w:color="auto"/>
        <w:bottom w:val="none" w:sz="0" w:space="0" w:color="auto"/>
        <w:right w:val="none" w:sz="0" w:space="0" w:color="auto"/>
      </w:divBdr>
    </w:div>
    <w:div w:id="681662649">
      <w:bodyDiv w:val="1"/>
      <w:marLeft w:val="0"/>
      <w:marRight w:val="0"/>
      <w:marTop w:val="0"/>
      <w:marBottom w:val="0"/>
      <w:divBdr>
        <w:top w:val="none" w:sz="0" w:space="0" w:color="auto"/>
        <w:left w:val="none" w:sz="0" w:space="0" w:color="auto"/>
        <w:bottom w:val="none" w:sz="0" w:space="0" w:color="auto"/>
        <w:right w:val="none" w:sz="0" w:space="0" w:color="auto"/>
      </w:divBdr>
    </w:div>
    <w:div w:id="684014044">
      <w:bodyDiv w:val="1"/>
      <w:marLeft w:val="0"/>
      <w:marRight w:val="0"/>
      <w:marTop w:val="0"/>
      <w:marBottom w:val="0"/>
      <w:divBdr>
        <w:top w:val="none" w:sz="0" w:space="0" w:color="auto"/>
        <w:left w:val="none" w:sz="0" w:space="0" w:color="auto"/>
        <w:bottom w:val="none" w:sz="0" w:space="0" w:color="auto"/>
        <w:right w:val="none" w:sz="0" w:space="0" w:color="auto"/>
      </w:divBdr>
    </w:div>
    <w:div w:id="685982044">
      <w:bodyDiv w:val="1"/>
      <w:marLeft w:val="0"/>
      <w:marRight w:val="0"/>
      <w:marTop w:val="0"/>
      <w:marBottom w:val="0"/>
      <w:divBdr>
        <w:top w:val="none" w:sz="0" w:space="0" w:color="auto"/>
        <w:left w:val="none" w:sz="0" w:space="0" w:color="auto"/>
        <w:bottom w:val="none" w:sz="0" w:space="0" w:color="auto"/>
        <w:right w:val="none" w:sz="0" w:space="0" w:color="auto"/>
      </w:divBdr>
    </w:div>
    <w:div w:id="690032554">
      <w:bodyDiv w:val="1"/>
      <w:marLeft w:val="0"/>
      <w:marRight w:val="0"/>
      <w:marTop w:val="0"/>
      <w:marBottom w:val="0"/>
      <w:divBdr>
        <w:top w:val="none" w:sz="0" w:space="0" w:color="auto"/>
        <w:left w:val="none" w:sz="0" w:space="0" w:color="auto"/>
        <w:bottom w:val="none" w:sz="0" w:space="0" w:color="auto"/>
        <w:right w:val="none" w:sz="0" w:space="0" w:color="auto"/>
      </w:divBdr>
    </w:div>
    <w:div w:id="694960191">
      <w:bodyDiv w:val="1"/>
      <w:marLeft w:val="0"/>
      <w:marRight w:val="0"/>
      <w:marTop w:val="0"/>
      <w:marBottom w:val="0"/>
      <w:divBdr>
        <w:top w:val="none" w:sz="0" w:space="0" w:color="auto"/>
        <w:left w:val="none" w:sz="0" w:space="0" w:color="auto"/>
        <w:bottom w:val="none" w:sz="0" w:space="0" w:color="auto"/>
        <w:right w:val="none" w:sz="0" w:space="0" w:color="auto"/>
      </w:divBdr>
    </w:div>
    <w:div w:id="696856693">
      <w:bodyDiv w:val="1"/>
      <w:marLeft w:val="0"/>
      <w:marRight w:val="0"/>
      <w:marTop w:val="0"/>
      <w:marBottom w:val="0"/>
      <w:divBdr>
        <w:top w:val="none" w:sz="0" w:space="0" w:color="auto"/>
        <w:left w:val="none" w:sz="0" w:space="0" w:color="auto"/>
        <w:bottom w:val="none" w:sz="0" w:space="0" w:color="auto"/>
        <w:right w:val="none" w:sz="0" w:space="0" w:color="auto"/>
      </w:divBdr>
    </w:div>
    <w:div w:id="702244584">
      <w:bodyDiv w:val="1"/>
      <w:marLeft w:val="0"/>
      <w:marRight w:val="0"/>
      <w:marTop w:val="0"/>
      <w:marBottom w:val="0"/>
      <w:divBdr>
        <w:top w:val="none" w:sz="0" w:space="0" w:color="auto"/>
        <w:left w:val="none" w:sz="0" w:space="0" w:color="auto"/>
        <w:bottom w:val="none" w:sz="0" w:space="0" w:color="auto"/>
        <w:right w:val="none" w:sz="0" w:space="0" w:color="auto"/>
      </w:divBdr>
    </w:div>
    <w:div w:id="707221074">
      <w:bodyDiv w:val="1"/>
      <w:marLeft w:val="0"/>
      <w:marRight w:val="0"/>
      <w:marTop w:val="0"/>
      <w:marBottom w:val="0"/>
      <w:divBdr>
        <w:top w:val="none" w:sz="0" w:space="0" w:color="auto"/>
        <w:left w:val="none" w:sz="0" w:space="0" w:color="auto"/>
        <w:bottom w:val="none" w:sz="0" w:space="0" w:color="auto"/>
        <w:right w:val="none" w:sz="0" w:space="0" w:color="auto"/>
      </w:divBdr>
    </w:div>
    <w:div w:id="713432453">
      <w:bodyDiv w:val="1"/>
      <w:marLeft w:val="0"/>
      <w:marRight w:val="0"/>
      <w:marTop w:val="0"/>
      <w:marBottom w:val="0"/>
      <w:divBdr>
        <w:top w:val="none" w:sz="0" w:space="0" w:color="auto"/>
        <w:left w:val="none" w:sz="0" w:space="0" w:color="auto"/>
        <w:bottom w:val="none" w:sz="0" w:space="0" w:color="auto"/>
        <w:right w:val="none" w:sz="0" w:space="0" w:color="auto"/>
      </w:divBdr>
    </w:div>
    <w:div w:id="714044558">
      <w:bodyDiv w:val="1"/>
      <w:marLeft w:val="0"/>
      <w:marRight w:val="0"/>
      <w:marTop w:val="0"/>
      <w:marBottom w:val="0"/>
      <w:divBdr>
        <w:top w:val="none" w:sz="0" w:space="0" w:color="auto"/>
        <w:left w:val="none" w:sz="0" w:space="0" w:color="auto"/>
        <w:bottom w:val="none" w:sz="0" w:space="0" w:color="auto"/>
        <w:right w:val="none" w:sz="0" w:space="0" w:color="auto"/>
      </w:divBdr>
    </w:div>
    <w:div w:id="718820054">
      <w:bodyDiv w:val="1"/>
      <w:marLeft w:val="0"/>
      <w:marRight w:val="0"/>
      <w:marTop w:val="0"/>
      <w:marBottom w:val="0"/>
      <w:divBdr>
        <w:top w:val="none" w:sz="0" w:space="0" w:color="auto"/>
        <w:left w:val="none" w:sz="0" w:space="0" w:color="auto"/>
        <w:bottom w:val="none" w:sz="0" w:space="0" w:color="auto"/>
        <w:right w:val="none" w:sz="0" w:space="0" w:color="auto"/>
      </w:divBdr>
    </w:div>
    <w:div w:id="719938944">
      <w:bodyDiv w:val="1"/>
      <w:marLeft w:val="0"/>
      <w:marRight w:val="0"/>
      <w:marTop w:val="0"/>
      <w:marBottom w:val="0"/>
      <w:divBdr>
        <w:top w:val="none" w:sz="0" w:space="0" w:color="auto"/>
        <w:left w:val="none" w:sz="0" w:space="0" w:color="auto"/>
        <w:bottom w:val="none" w:sz="0" w:space="0" w:color="auto"/>
        <w:right w:val="none" w:sz="0" w:space="0" w:color="auto"/>
      </w:divBdr>
    </w:div>
    <w:div w:id="725032648">
      <w:bodyDiv w:val="1"/>
      <w:marLeft w:val="0"/>
      <w:marRight w:val="0"/>
      <w:marTop w:val="0"/>
      <w:marBottom w:val="0"/>
      <w:divBdr>
        <w:top w:val="none" w:sz="0" w:space="0" w:color="auto"/>
        <w:left w:val="none" w:sz="0" w:space="0" w:color="auto"/>
        <w:bottom w:val="none" w:sz="0" w:space="0" w:color="auto"/>
        <w:right w:val="none" w:sz="0" w:space="0" w:color="auto"/>
      </w:divBdr>
    </w:div>
    <w:div w:id="732002638">
      <w:bodyDiv w:val="1"/>
      <w:marLeft w:val="0"/>
      <w:marRight w:val="0"/>
      <w:marTop w:val="0"/>
      <w:marBottom w:val="0"/>
      <w:divBdr>
        <w:top w:val="none" w:sz="0" w:space="0" w:color="auto"/>
        <w:left w:val="none" w:sz="0" w:space="0" w:color="auto"/>
        <w:bottom w:val="none" w:sz="0" w:space="0" w:color="auto"/>
        <w:right w:val="none" w:sz="0" w:space="0" w:color="auto"/>
      </w:divBdr>
    </w:div>
    <w:div w:id="732964759">
      <w:bodyDiv w:val="1"/>
      <w:marLeft w:val="0"/>
      <w:marRight w:val="0"/>
      <w:marTop w:val="0"/>
      <w:marBottom w:val="0"/>
      <w:divBdr>
        <w:top w:val="none" w:sz="0" w:space="0" w:color="auto"/>
        <w:left w:val="none" w:sz="0" w:space="0" w:color="auto"/>
        <w:bottom w:val="none" w:sz="0" w:space="0" w:color="auto"/>
        <w:right w:val="none" w:sz="0" w:space="0" w:color="auto"/>
      </w:divBdr>
    </w:div>
    <w:div w:id="736971647">
      <w:bodyDiv w:val="1"/>
      <w:marLeft w:val="0"/>
      <w:marRight w:val="0"/>
      <w:marTop w:val="0"/>
      <w:marBottom w:val="0"/>
      <w:divBdr>
        <w:top w:val="none" w:sz="0" w:space="0" w:color="auto"/>
        <w:left w:val="none" w:sz="0" w:space="0" w:color="auto"/>
        <w:bottom w:val="none" w:sz="0" w:space="0" w:color="auto"/>
        <w:right w:val="none" w:sz="0" w:space="0" w:color="auto"/>
      </w:divBdr>
    </w:div>
    <w:div w:id="738676205">
      <w:bodyDiv w:val="1"/>
      <w:marLeft w:val="0"/>
      <w:marRight w:val="0"/>
      <w:marTop w:val="0"/>
      <w:marBottom w:val="0"/>
      <w:divBdr>
        <w:top w:val="none" w:sz="0" w:space="0" w:color="auto"/>
        <w:left w:val="none" w:sz="0" w:space="0" w:color="auto"/>
        <w:bottom w:val="none" w:sz="0" w:space="0" w:color="auto"/>
        <w:right w:val="none" w:sz="0" w:space="0" w:color="auto"/>
      </w:divBdr>
    </w:div>
    <w:div w:id="739600671">
      <w:bodyDiv w:val="1"/>
      <w:marLeft w:val="0"/>
      <w:marRight w:val="0"/>
      <w:marTop w:val="0"/>
      <w:marBottom w:val="0"/>
      <w:divBdr>
        <w:top w:val="none" w:sz="0" w:space="0" w:color="auto"/>
        <w:left w:val="none" w:sz="0" w:space="0" w:color="auto"/>
        <w:bottom w:val="none" w:sz="0" w:space="0" w:color="auto"/>
        <w:right w:val="none" w:sz="0" w:space="0" w:color="auto"/>
      </w:divBdr>
    </w:div>
    <w:div w:id="745079221">
      <w:bodyDiv w:val="1"/>
      <w:marLeft w:val="0"/>
      <w:marRight w:val="0"/>
      <w:marTop w:val="0"/>
      <w:marBottom w:val="0"/>
      <w:divBdr>
        <w:top w:val="none" w:sz="0" w:space="0" w:color="auto"/>
        <w:left w:val="none" w:sz="0" w:space="0" w:color="auto"/>
        <w:bottom w:val="none" w:sz="0" w:space="0" w:color="auto"/>
        <w:right w:val="none" w:sz="0" w:space="0" w:color="auto"/>
      </w:divBdr>
    </w:div>
    <w:div w:id="745689951">
      <w:bodyDiv w:val="1"/>
      <w:marLeft w:val="0"/>
      <w:marRight w:val="0"/>
      <w:marTop w:val="0"/>
      <w:marBottom w:val="0"/>
      <w:divBdr>
        <w:top w:val="none" w:sz="0" w:space="0" w:color="auto"/>
        <w:left w:val="none" w:sz="0" w:space="0" w:color="auto"/>
        <w:bottom w:val="none" w:sz="0" w:space="0" w:color="auto"/>
        <w:right w:val="none" w:sz="0" w:space="0" w:color="auto"/>
      </w:divBdr>
    </w:div>
    <w:div w:id="745765509">
      <w:bodyDiv w:val="1"/>
      <w:marLeft w:val="0"/>
      <w:marRight w:val="0"/>
      <w:marTop w:val="0"/>
      <w:marBottom w:val="0"/>
      <w:divBdr>
        <w:top w:val="none" w:sz="0" w:space="0" w:color="auto"/>
        <w:left w:val="none" w:sz="0" w:space="0" w:color="auto"/>
        <w:bottom w:val="none" w:sz="0" w:space="0" w:color="auto"/>
        <w:right w:val="none" w:sz="0" w:space="0" w:color="auto"/>
      </w:divBdr>
    </w:div>
    <w:div w:id="746852794">
      <w:bodyDiv w:val="1"/>
      <w:marLeft w:val="0"/>
      <w:marRight w:val="0"/>
      <w:marTop w:val="0"/>
      <w:marBottom w:val="0"/>
      <w:divBdr>
        <w:top w:val="none" w:sz="0" w:space="0" w:color="auto"/>
        <w:left w:val="none" w:sz="0" w:space="0" w:color="auto"/>
        <w:bottom w:val="none" w:sz="0" w:space="0" w:color="auto"/>
        <w:right w:val="none" w:sz="0" w:space="0" w:color="auto"/>
      </w:divBdr>
    </w:div>
    <w:div w:id="749497425">
      <w:bodyDiv w:val="1"/>
      <w:marLeft w:val="0"/>
      <w:marRight w:val="0"/>
      <w:marTop w:val="0"/>
      <w:marBottom w:val="0"/>
      <w:divBdr>
        <w:top w:val="none" w:sz="0" w:space="0" w:color="auto"/>
        <w:left w:val="none" w:sz="0" w:space="0" w:color="auto"/>
        <w:bottom w:val="none" w:sz="0" w:space="0" w:color="auto"/>
        <w:right w:val="none" w:sz="0" w:space="0" w:color="auto"/>
      </w:divBdr>
    </w:div>
    <w:div w:id="752504864">
      <w:bodyDiv w:val="1"/>
      <w:marLeft w:val="0"/>
      <w:marRight w:val="0"/>
      <w:marTop w:val="0"/>
      <w:marBottom w:val="0"/>
      <w:divBdr>
        <w:top w:val="none" w:sz="0" w:space="0" w:color="auto"/>
        <w:left w:val="none" w:sz="0" w:space="0" w:color="auto"/>
        <w:bottom w:val="none" w:sz="0" w:space="0" w:color="auto"/>
        <w:right w:val="none" w:sz="0" w:space="0" w:color="auto"/>
      </w:divBdr>
    </w:div>
    <w:div w:id="757287963">
      <w:bodyDiv w:val="1"/>
      <w:marLeft w:val="0"/>
      <w:marRight w:val="0"/>
      <w:marTop w:val="0"/>
      <w:marBottom w:val="0"/>
      <w:divBdr>
        <w:top w:val="none" w:sz="0" w:space="0" w:color="auto"/>
        <w:left w:val="none" w:sz="0" w:space="0" w:color="auto"/>
        <w:bottom w:val="none" w:sz="0" w:space="0" w:color="auto"/>
        <w:right w:val="none" w:sz="0" w:space="0" w:color="auto"/>
      </w:divBdr>
    </w:div>
    <w:div w:id="757748686">
      <w:bodyDiv w:val="1"/>
      <w:marLeft w:val="0"/>
      <w:marRight w:val="0"/>
      <w:marTop w:val="0"/>
      <w:marBottom w:val="0"/>
      <w:divBdr>
        <w:top w:val="none" w:sz="0" w:space="0" w:color="auto"/>
        <w:left w:val="none" w:sz="0" w:space="0" w:color="auto"/>
        <w:bottom w:val="none" w:sz="0" w:space="0" w:color="auto"/>
        <w:right w:val="none" w:sz="0" w:space="0" w:color="auto"/>
      </w:divBdr>
    </w:div>
    <w:div w:id="759255415">
      <w:bodyDiv w:val="1"/>
      <w:marLeft w:val="0"/>
      <w:marRight w:val="0"/>
      <w:marTop w:val="0"/>
      <w:marBottom w:val="0"/>
      <w:divBdr>
        <w:top w:val="none" w:sz="0" w:space="0" w:color="auto"/>
        <w:left w:val="none" w:sz="0" w:space="0" w:color="auto"/>
        <w:bottom w:val="none" w:sz="0" w:space="0" w:color="auto"/>
        <w:right w:val="none" w:sz="0" w:space="0" w:color="auto"/>
      </w:divBdr>
    </w:div>
    <w:div w:id="761342045">
      <w:bodyDiv w:val="1"/>
      <w:marLeft w:val="0"/>
      <w:marRight w:val="0"/>
      <w:marTop w:val="0"/>
      <w:marBottom w:val="0"/>
      <w:divBdr>
        <w:top w:val="none" w:sz="0" w:space="0" w:color="auto"/>
        <w:left w:val="none" w:sz="0" w:space="0" w:color="auto"/>
        <w:bottom w:val="none" w:sz="0" w:space="0" w:color="auto"/>
        <w:right w:val="none" w:sz="0" w:space="0" w:color="auto"/>
      </w:divBdr>
    </w:div>
    <w:div w:id="766120265">
      <w:bodyDiv w:val="1"/>
      <w:marLeft w:val="0"/>
      <w:marRight w:val="0"/>
      <w:marTop w:val="0"/>
      <w:marBottom w:val="0"/>
      <w:divBdr>
        <w:top w:val="none" w:sz="0" w:space="0" w:color="auto"/>
        <w:left w:val="none" w:sz="0" w:space="0" w:color="auto"/>
        <w:bottom w:val="none" w:sz="0" w:space="0" w:color="auto"/>
        <w:right w:val="none" w:sz="0" w:space="0" w:color="auto"/>
      </w:divBdr>
    </w:div>
    <w:div w:id="769398163">
      <w:bodyDiv w:val="1"/>
      <w:marLeft w:val="0"/>
      <w:marRight w:val="0"/>
      <w:marTop w:val="0"/>
      <w:marBottom w:val="0"/>
      <w:divBdr>
        <w:top w:val="none" w:sz="0" w:space="0" w:color="auto"/>
        <w:left w:val="none" w:sz="0" w:space="0" w:color="auto"/>
        <w:bottom w:val="none" w:sz="0" w:space="0" w:color="auto"/>
        <w:right w:val="none" w:sz="0" w:space="0" w:color="auto"/>
      </w:divBdr>
    </w:div>
    <w:div w:id="769815153">
      <w:bodyDiv w:val="1"/>
      <w:marLeft w:val="0"/>
      <w:marRight w:val="0"/>
      <w:marTop w:val="0"/>
      <w:marBottom w:val="0"/>
      <w:divBdr>
        <w:top w:val="none" w:sz="0" w:space="0" w:color="auto"/>
        <w:left w:val="none" w:sz="0" w:space="0" w:color="auto"/>
        <w:bottom w:val="none" w:sz="0" w:space="0" w:color="auto"/>
        <w:right w:val="none" w:sz="0" w:space="0" w:color="auto"/>
      </w:divBdr>
    </w:div>
    <w:div w:id="774598420">
      <w:bodyDiv w:val="1"/>
      <w:marLeft w:val="0"/>
      <w:marRight w:val="0"/>
      <w:marTop w:val="0"/>
      <w:marBottom w:val="0"/>
      <w:divBdr>
        <w:top w:val="none" w:sz="0" w:space="0" w:color="auto"/>
        <w:left w:val="none" w:sz="0" w:space="0" w:color="auto"/>
        <w:bottom w:val="none" w:sz="0" w:space="0" w:color="auto"/>
        <w:right w:val="none" w:sz="0" w:space="0" w:color="auto"/>
      </w:divBdr>
    </w:div>
    <w:div w:id="777676195">
      <w:bodyDiv w:val="1"/>
      <w:marLeft w:val="0"/>
      <w:marRight w:val="0"/>
      <w:marTop w:val="0"/>
      <w:marBottom w:val="0"/>
      <w:divBdr>
        <w:top w:val="none" w:sz="0" w:space="0" w:color="auto"/>
        <w:left w:val="none" w:sz="0" w:space="0" w:color="auto"/>
        <w:bottom w:val="none" w:sz="0" w:space="0" w:color="auto"/>
        <w:right w:val="none" w:sz="0" w:space="0" w:color="auto"/>
      </w:divBdr>
    </w:div>
    <w:div w:id="782303891">
      <w:bodyDiv w:val="1"/>
      <w:marLeft w:val="0"/>
      <w:marRight w:val="0"/>
      <w:marTop w:val="0"/>
      <w:marBottom w:val="0"/>
      <w:divBdr>
        <w:top w:val="none" w:sz="0" w:space="0" w:color="auto"/>
        <w:left w:val="none" w:sz="0" w:space="0" w:color="auto"/>
        <w:bottom w:val="none" w:sz="0" w:space="0" w:color="auto"/>
        <w:right w:val="none" w:sz="0" w:space="0" w:color="auto"/>
      </w:divBdr>
    </w:div>
    <w:div w:id="783232847">
      <w:bodyDiv w:val="1"/>
      <w:marLeft w:val="0"/>
      <w:marRight w:val="0"/>
      <w:marTop w:val="0"/>
      <w:marBottom w:val="0"/>
      <w:divBdr>
        <w:top w:val="none" w:sz="0" w:space="0" w:color="auto"/>
        <w:left w:val="none" w:sz="0" w:space="0" w:color="auto"/>
        <w:bottom w:val="none" w:sz="0" w:space="0" w:color="auto"/>
        <w:right w:val="none" w:sz="0" w:space="0" w:color="auto"/>
      </w:divBdr>
    </w:div>
    <w:div w:id="783497291">
      <w:bodyDiv w:val="1"/>
      <w:marLeft w:val="0"/>
      <w:marRight w:val="0"/>
      <w:marTop w:val="0"/>
      <w:marBottom w:val="0"/>
      <w:divBdr>
        <w:top w:val="none" w:sz="0" w:space="0" w:color="auto"/>
        <w:left w:val="none" w:sz="0" w:space="0" w:color="auto"/>
        <w:bottom w:val="none" w:sz="0" w:space="0" w:color="auto"/>
        <w:right w:val="none" w:sz="0" w:space="0" w:color="auto"/>
      </w:divBdr>
    </w:div>
    <w:div w:id="785584380">
      <w:bodyDiv w:val="1"/>
      <w:marLeft w:val="0"/>
      <w:marRight w:val="0"/>
      <w:marTop w:val="0"/>
      <w:marBottom w:val="0"/>
      <w:divBdr>
        <w:top w:val="none" w:sz="0" w:space="0" w:color="auto"/>
        <w:left w:val="none" w:sz="0" w:space="0" w:color="auto"/>
        <w:bottom w:val="none" w:sz="0" w:space="0" w:color="auto"/>
        <w:right w:val="none" w:sz="0" w:space="0" w:color="auto"/>
      </w:divBdr>
    </w:div>
    <w:div w:id="791753055">
      <w:bodyDiv w:val="1"/>
      <w:marLeft w:val="0"/>
      <w:marRight w:val="0"/>
      <w:marTop w:val="0"/>
      <w:marBottom w:val="0"/>
      <w:divBdr>
        <w:top w:val="none" w:sz="0" w:space="0" w:color="auto"/>
        <w:left w:val="none" w:sz="0" w:space="0" w:color="auto"/>
        <w:bottom w:val="none" w:sz="0" w:space="0" w:color="auto"/>
        <w:right w:val="none" w:sz="0" w:space="0" w:color="auto"/>
      </w:divBdr>
    </w:div>
    <w:div w:id="796918644">
      <w:bodyDiv w:val="1"/>
      <w:marLeft w:val="0"/>
      <w:marRight w:val="0"/>
      <w:marTop w:val="0"/>
      <w:marBottom w:val="0"/>
      <w:divBdr>
        <w:top w:val="none" w:sz="0" w:space="0" w:color="auto"/>
        <w:left w:val="none" w:sz="0" w:space="0" w:color="auto"/>
        <w:bottom w:val="none" w:sz="0" w:space="0" w:color="auto"/>
        <w:right w:val="none" w:sz="0" w:space="0" w:color="auto"/>
      </w:divBdr>
    </w:div>
    <w:div w:id="797334586">
      <w:bodyDiv w:val="1"/>
      <w:marLeft w:val="0"/>
      <w:marRight w:val="0"/>
      <w:marTop w:val="0"/>
      <w:marBottom w:val="0"/>
      <w:divBdr>
        <w:top w:val="none" w:sz="0" w:space="0" w:color="auto"/>
        <w:left w:val="none" w:sz="0" w:space="0" w:color="auto"/>
        <w:bottom w:val="none" w:sz="0" w:space="0" w:color="auto"/>
        <w:right w:val="none" w:sz="0" w:space="0" w:color="auto"/>
      </w:divBdr>
    </w:div>
    <w:div w:id="799231769">
      <w:bodyDiv w:val="1"/>
      <w:marLeft w:val="0"/>
      <w:marRight w:val="0"/>
      <w:marTop w:val="0"/>
      <w:marBottom w:val="0"/>
      <w:divBdr>
        <w:top w:val="none" w:sz="0" w:space="0" w:color="auto"/>
        <w:left w:val="none" w:sz="0" w:space="0" w:color="auto"/>
        <w:bottom w:val="none" w:sz="0" w:space="0" w:color="auto"/>
        <w:right w:val="none" w:sz="0" w:space="0" w:color="auto"/>
      </w:divBdr>
    </w:div>
    <w:div w:id="799810862">
      <w:bodyDiv w:val="1"/>
      <w:marLeft w:val="0"/>
      <w:marRight w:val="0"/>
      <w:marTop w:val="0"/>
      <w:marBottom w:val="0"/>
      <w:divBdr>
        <w:top w:val="none" w:sz="0" w:space="0" w:color="auto"/>
        <w:left w:val="none" w:sz="0" w:space="0" w:color="auto"/>
        <w:bottom w:val="none" w:sz="0" w:space="0" w:color="auto"/>
        <w:right w:val="none" w:sz="0" w:space="0" w:color="auto"/>
      </w:divBdr>
    </w:div>
    <w:div w:id="806552308">
      <w:bodyDiv w:val="1"/>
      <w:marLeft w:val="0"/>
      <w:marRight w:val="0"/>
      <w:marTop w:val="0"/>
      <w:marBottom w:val="0"/>
      <w:divBdr>
        <w:top w:val="none" w:sz="0" w:space="0" w:color="auto"/>
        <w:left w:val="none" w:sz="0" w:space="0" w:color="auto"/>
        <w:bottom w:val="none" w:sz="0" w:space="0" w:color="auto"/>
        <w:right w:val="none" w:sz="0" w:space="0" w:color="auto"/>
      </w:divBdr>
    </w:div>
    <w:div w:id="807435289">
      <w:bodyDiv w:val="1"/>
      <w:marLeft w:val="0"/>
      <w:marRight w:val="0"/>
      <w:marTop w:val="0"/>
      <w:marBottom w:val="0"/>
      <w:divBdr>
        <w:top w:val="none" w:sz="0" w:space="0" w:color="auto"/>
        <w:left w:val="none" w:sz="0" w:space="0" w:color="auto"/>
        <w:bottom w:val="none" w:sz="0" w:space="0" w:color="auto"/>
        <w:right w:val="none" w:sz="0" w:space="0" w:color="auto"/>
      </w:divBdr>
    </w:div>
    <w:div w:id="811218524">
      <w:bodyDiv w:val="1"/>
      <w:marLeft w:val="0"/>
      <w:marRight w:val="0"/>
      <w:marTop w:val="0"/>
      <w:marBottom w:val="0"/>
      <w:divBdr>
        <w:top w:val="none" w:sz="0" w:space="0" w:color="auto"/>
        <w:left w:val="none" w:sz="0" w:space="0" w:color="auto"/>
        <w:bottom w:val="none" w:sz="0" w:space="0" w:color="auto"/>
        <w:right w:val="none" w:sz="0" w:space="0" w:color="auto"/>
      </w:divBdr>
    </w:div>
    <w:div w:id="817189051">
      <w:bodyDiv w:val="1"/>
      <w:marLeft w:val="0"/>
      <w:marRight w:val="0"/>
      <w:marTop w:val="0"/>
      <w:marBottom w:val="0"/>
      <w:divBdr>
        <w:top w:val="none" w:sz="0" w:space="0" w:color="auto"/>
        <w:left w:val="none" w:sz="0" w:space="0" w:color="auto"/>
        <w:bottom w:val="none" w:sz="0" w:space="0" w:color="auto"/>
        <w:right w:val="none" w:sz="0" w:space="0" w:color="auto"/>
      </w:divBdr>
    </w:div>
    <w:div w:id="819930855">
      <w:bodyDiv w:val="1"/>
      <w:marLeft w:val="0"/>
      <w:marRight w:val="0"/>
      <w:marTop w:val="0"/>
      <w:marBottom w:val="0"/>
      <w:divBdr>
        <w:top w:val="none" w:sz="0" w:space="0" w:color="auto"/>
        <w:left w:val="none" w:sz="0" w:space="0" w:color="auto"/>
        <w:bottom w:val="none" w:sz="0" w:space="0" w:color="auto"/>
        <w:right w:val="none" w:sz="0" w:space="0" w:color="auto"/>
      </w:divBdr>
    </w:div>
    <w:div w:id="821846068">
      <w:bodyDiv w:val="1"/>
      <w:marLeft w:val="0"/>
      <w:marRight w:val="0"/>
      <w:marTop w:val="0"/>
      <w:marBottom w:val="0"/>
      <w:divBdr>
        <w:top w:val="none" w:sz="0" w:space="0" w:color="auto"/>
        <w:left w:val="none" w:sz="0" w:space="0" w:color="auto"/>
        <w:bottom w:val="none" w:sz="0" w:space="0" w:color="auto"/>
        <w:right w:val="none" w:sz="0" w:space="0" w:color="auto"/>
      </w:divBdr>
    </w:div>
    <w:div w:id="822234643">
      <w:bodyDiv w:val="1"/>
      <w:marLeft w:val="0"/>
      <w:marRight w:val="0"/>
      <w:marTop w:val="0"/>
      <w:marBottom w:val="0"/>
      <w:divBdr>
        <w:top w:val="none" w:sz="0" w:space="0" w:color="auto"/>
        <w:left w:val="none" w:sz="0" w:space="0" w:color="auto"/>
        <w:bottom w:val="none" w:sz="0" w:space="0" w:color="auto"/>
        <w:right w:val="none" w:sz="0" w:space="0" w:color="auto"/>
      </w:divBdr>
    </w:div>
    <w:div w:id="825515744">
      <w:bodyDiv w:val="1"/>
      <w:marLeft w:val="0"/>
      <w:marRight w:val="0"/>
      <w:marTop w:val="0"/>
      <w:marBottom w:val="0"/>
      <w:divBdr>
        <w:top w:val="none" w:sz="0" w:space="0" w:color="auto"/>
        <w:left w:val="none" w:sz="0" w:space="0" w:color="auto"/>
        <w:bottom w:val="none" w:sz="0" w:space="0" w:color="auto"/>
        <w:right w:val="none" w:sz="0" w:space="0" w:color="auto"/>
      </w:divBdr>
    </w:div>
    <w:div w:id="827676091">
      <w:bodyDiv w:val="1"/>
      <w:marLeft w:val="0"/>
      <w:marRight w:val="0"/>
      <w:marTop w:val="0"/>
      <w:marBottom w:val="0"/>
      <w:divBdr>
        <w:top w:val="none" w:sz="0" w:space="0" w:color="auto"/>
        <w:left w:val="none" w:sz="0" w:space="0" w:color="auto"/>
        <w:bottom w:val="none" w:sz="0" w:space="0" w:color="auto"/>
        <w:right w:val="none" w:sz="0" w:space="0" w:color="auto"/>
      </w:divBdr>
    </w:div>
    <w:div w:id="829448203">
      <w:bodyDiv w:val="1"/>
      <w:marLeft w:val="0"/>
      <w:marRight w:val="0"/>
      <w:marTop w:val="0"/>
      <w:marBottom w:val="0"/>
      <w:divBdr>
        <w:top w:val="none" w:sz="0" w:space="0" w:color="auto"/>
        <w:left w:val="none" w:sz="0" w:space="0" w:color="auto"/>
        <w:bottom w:val="none" w:sz="0" w:space="0" w:color="auto"/>
        <w:right w:val="none" w:sz="0" w:space="0" w:color="auto"/>
      </w:divBdr>
    </w:div>
    <w:div w:id="832263729">
      <w:bodyDiv w:val="1"/>
      <w:marLeft w:val="0"/>
      <w:marRight w:val="0"/>
      <w:marTop w:val="0"/>
      <w:marBottom w:val="0"/>
      <w:divBdr>
        <w:top w:val="none" w:sz="0" w:space="0" w:color="auto"/>
        <w:left w:val="none" w:sz="0" w:space="0" w:color="auto"/>
        <w:bottom w:val="none" w:sz="0" w:space="0" w:color="auto"/>
        <w:right w:val="none" w:sz="0" w:space="0" w:color="auto"/>
      </w:divBdr>
    </w:div>
    <w:div w:id="834419950">
      <w:bodyDiv w:val="1"/>
      <w:marLeft w:val="0"/>
      <w:marRight w:val="0"/>
      <w:marTop w:val="0"/>
      <w:marBottom w:val="0"/>
      <w:divBdr>
        <w:top w:val="none" w:sz="0" w:space="0" w:color="auto"/>
        <w:left w:val="none" w:sz="0" w:space="0" w:color="auto"/>
        <w:bottom w:val="none" w:sz="0" w:space="0" w:color="auto"/>
        <w:right w:val="none" w:sz="0" w:space="0" w:color="auto"/>
      </w:divBdr>
    </w:div>
    <w:div w:id="840195997">
      <w:bodyDiv w:val="1"/>
      <w:marLeft w:val="0"/>
      <w:marRight w:val="0"/>
      <w:marTop w:val="0"/>
      <w:marBottom w:val="0"/>
      <w:divBdr>
        <w:top w:val="none" w:sz="0" w:space="0" w:color="auto"/>
        <w:left w:val="none" w:sz="0" w:space="0" w:color="auto"/>
        <w:bottom w:val="none" w:sz="0" w:space="0" w:color="auto"/>
        <w:right w:val="none" w:sz="0" w:space="0" w:color="auto"/>
      </w:divBdr>
    </w:div>
    <w:div w:id="846791572">
      <w:bodyDiv w:val="1"/>
      <w:marLeft w:val="0"/>
      <w:marRight w:val="0"/>
      <w:marTop w:val="0"/>
      <w:marBottom w:val="0"/>
      <w:divBdr>
        <w:top w:val="none" w:sz="0" w:space="0" w:color="auto"/>
        <w:left w:val="none" w:sz="0" w:space="0" w:color="auto"/>
        <w:bottom w:val="none" w:sz="0" w:space="0" w:color="auto"/>
        <w:right w:val="none" w:sz="0" w:space="0" w:color="auto"/>
      </w:divBdr>
    </w:div>
    <w:div w:id="847137947">
      <w:bodyDiv w:val="1"/>
      <w:marLeft w:val="0"/>
      <w:marRight w:val="0"/>
      <w:marTop w:val="0"/>
      <w:marBottom w:val="0"/>
      <w:divBdr>
        <w:top w:val="none" w:sz="0" w:space="0" w:color="auto"/>
        <w:left w:val="none" w:sz="0" w:space="0" w:color="auto"/>
        <w:bottom w:val="none" w:sz="0" w:space="0" w:color="auto"/>
        <w:right w:val="none" w:sz="0" w:space="0" w:color="auto"/>
      </w:divBdr>
    </w:div>
    <w:div w:id="848058790">
      <w:bodyDiv w:val="1"/>
      <w:marLeft w:val="0"/>
      <w:marRight w:val="0"/>
      <w:marTop w:val="0"/>
      <w:marBottom w:val="0"/>
      <w:divBdr>
        <w:top w:val="none" w:sz="0" w:space="0" w:color="auto"/>
        <w:left w:val="none" w:sz="0" w:space="0" w:color="auto"/>
        <w:bottom w:val="none" w:sz="0" w:space="0" w:color="auto"/>
        <w:right w:val="none" w:sz="0" w:space="0" w:color="auto"/>
      </w:divBdr>
    </w:div>
    <w:div w:id="856233768">
      <w:bodyDiv w:val="1"/>
      <w:marLeft w:val="0"/>
      <w:marRight w:val="0"/>
      <w:marTop w:val="0"/>
      <w:marBottom w:val="0"/>
      <w:divBdr>
        <w:top w:val="none" w:sz="0" w:space="0" w:color="auto"/>
        <w:left w:val="none" w:sz="0" w:space="0" w:color="auto"/>
        <w:bottom w:val="none" w:sz="0" w:space="0" w:color="auto"/>
        <w:right w:val="none" w:sz="0" w:space="0" w:color="auto"/>
      </w:divBdr>
    </w:div>
    <w:div w:id="857430958">
      <w:bodyDiv w:val="1"/>
      <w:marLeft w:val="0"/>
      <w:marRight w:val="0"/>
      <w:marTop w:val="0"/>
      <w:marBottom w:val="0"/>
      <w:divBdr>
        <w:top w:val="none" w:sz="0" w:space="0" w:color="auto"/>
        <w:left w:val="none" w:sz="0" w:space="0" w:color="auto"/>
        <w:bottom w:val="none" w:sz="0" w:space="0" w:color="auto"/>
        <w:right w:val="none" w:sz="0" w:space="0" w:color="auto"/>
      </w:divBdr>
    </w:div>
    <w:div w:id="859590739">
      <w:bodyDiv w:val="1"/>
      <w:marLeft w:val="0"/>
      <w:marRight w:val="0"/>
      <w:marTop w:val="0"/>
      <w:marBottom w:val="0"/>
      <w:divBdr>
        <w:top w:val="none" w:sz="0" w:space="0" w:color="auto"/>
        <w:left w:val="none" w:sz="0" w:space="0" w:color="auto"/>
        <w:bottom w:val="none" w:sz="0" w:space="0" w:color="auto"/>
        <w:right w:val="none" w:sz="0" w:space="0" w:color="auto"/>
      </w:divBdr>
    </w:div>
    <w:div w:id="861014810">
      <w:bodyDiv w:val="1"/>
      <w:marLeft w:val="0"/>
      <w:marRight w:val="0"/>
      <w:marTop w:val="0"/>
      <w:marBottom w:val="0"/>
      <w:divBdr>
        <w:top w:val="none" w:sz="0" w:space="0" w:color="auto"/>
        <w:left w:val="none" w:sz="0" w:space="0" w:color="auto"/>
        <w:bottom w:val="none" w:sz="0" w:space="0" w:color="auto"/>
        <w:right w:val="none" w:sz="0" w:space="0" w:color="auto"/>
      </w:divBdr>
    </w:div>
    <w:div w:id="862594339">
      <w:bodyDiv w:val="1"/>
      <w:marLeft w:val="0"/>
      <w:marRight w:val="0"/>
      <w:marTop w:val="0"/>
      <w:marBottom w:val="0"/>
      <w:divBdr>
        <w:top w:val="none" w:sz="0" w:space="0" w:color="auto"/>
        <w:left w:val="none" w:sz="0" w:space="0" w:color="auto"/>
        <w:bottom w:val="none" w:sz="0" w:space="0" w:color="auto"/>
        <w:right w:val="none" w:sz="0" w:space="0" w:color="auto"/>
      </w:divBdr>
    </w:div>
    <w:div w:id="865678341">
      <w:bodyDiv w:val="1"/>
      <w:marLeft w:val="0"/>
      <w:marRight w:val="0"/>
      <w:marTop w:val="0"/>
      <w:marBottom w:val="0"/>
      <w:divBdr>
        <w:top w:val="none" w:sz="0" w:space="0" w:color="auto"/>
        <w:left w:val="none" w:sz="0" w:space="0" w:color="auto"/>
        <w:bottom w:val="none" w:sz="0" w:space="0" w:color="auto"/>
        <w:right w:val="none" w:sz="0" w:space="0" w:color="auto"/>
      </w:divBdr>
    </w:div>
    <w:div w:id="866259008">
      <w:bodyDiv w:val="1"/>
      <w:marLeft w:val="0"/>
      <w:marRight w:val="0"/>
      <w:marTop w:val="0"/>
      <w:marBottom w:val="0"/>
      <w:divBdr>
        <w:top w:val="none" w:sz="0" w:space="0" w:color="auto"/>
        <w:left w:val="none" w:sz="0" w:space="0" w:color="auto"/>
        <w:bottom w:val="none" w:sz="0" w:space="0" w:color="auto"/>
        <w:right w:val="none" w:sz="0" w:space="0" w:color="auto"/>
      </w:divBdr>
    </w:div>
    <w:div w:id="867719806">
      <w:bodyDiv w:val="1"/>
      <w:marLeft w:val="0"/>
      <w:marRight w:val="0"/>
      <w:marTop w:val="0"/>
      <w:marBottom w:val="0"/>
      <w:divBdr>
        <w:top w:val="none" w:sz="0" w:space="0" w:color="auto"/>
        <w:left w:val="none" w:sz="0" w:space="0" w:color="auto"/>
        <w:bottom w:val="none" w:sz="0" w:space="0" w:color="auto"/>
        <w:right w:val="none" w:sz="0" w:space="0" w:color="auto"/>
      </w:divBdr>
    </w:div>
    <w:div w:id="869798259">
      <w:bodyDiv w:val="1"/>
      <w:marLeft w:val="0"/>
      <w:marRight w:val="0"/>
      <w:marTop w:val="0"/>
      <w:marBottom w:val="0"/>
      <w:divBdr>
        <w:top w:val="none" w:sz="0" w:space="0" w:color="auto"/>
        <w:left w:val="none" w:sz="0" w:space="0" w:color="auto"/>
        <w:bottom w:val="none" w:sz="0" w:space="0" w:color="auto"/>
        <w:right w:val="none" w:sz="0" w:space="0" w:color="auto"/>
      </w:divBdr>
    </w:div>
    <w:div w:id="872814226">
      <w:bodyDiv w:val="1"/>
      <w:marLeft w:val="0"/>
      <w:marRight w:val="0"/>
      <w:marTop w:val="0"/>
      <w:marBottom w:val="0"/>
      <w:divBdr>
        <w:top w:val="none" w:sz="0" w:space="0" w:color="auto"/>
        <w:left w:val="none" w:sz="0" w:space="0" w:color="auto"/>
        <w:bottom w:val="none" w:sz="0" w:space="0" w:color="auto"/>
        <w:right w:val="none" w:sz="0" w:space="0" w:color="auto"/>
      </w:divBdr>
    </w:div>
    <w:div w:id="876116895">
      <w:bodyDiv w:val="1"/>
      <w:marLeft w:val="0"/>
      <w:marRight w:val="0"/>
      <w:marTop w:val="0"/>
      <w:marBottom w:val="0"/>
      <w:divBdr>
        <w:top w:val="none" w:sz="0" w:space="0" w:color="auto"/>
        <w:left w:val="none" w:sz="0" w:space="0" w:color="auto"/>
        <w:bottom w:val="none" w:sz="0" w:space="0" w:color="auto"/>
        <w:right w:val="none" w:sz="0" w:space="0" w:color="auto"/>
      </w:divBdr>
    </w:div>
    <w:div w:id="876814507">
      <w:bodyDiv w:val="1"/>
      <w:marLeft w:val="0"/>
      <w:marRight w:val="0"/>
      <w:marTop w:val="0"/>
      <w:marBottom w:val="0"/>
      <w:divBdr>
        <w:top w:val="none" w:sz="0" w:space="0" w:color="auto"/>
        <w:left w:val="none" w:sz="0" w:space="0" w:color="auto"/>
        <w:bottom w:val="none" w:sz="0" w:space="0" w:color="auto"/>
        <w:right w:val="none" w:sz="0" w:space="0" w:color="auto"/>
      </w:divBdr>
    </w:div>
    <w:div w:id="877624192">
      <w:bodyDiv w:val="1"/>
      <w:marLeft w:val="0"/>
      <w:marRight w:val="0"/>
      <w:marTop w:val="0"/>
      <w:marBottom w:val="0"/>
      <w:divBdr>
        <w:top w:val="none" w:sz="0" w:space="0" w:color="auto"/>
        <w:left w:val="none" w:sz="0" w:space="0" w:color="auto"/>
        <w:bottom w:val="none" w:sz="0" w:space="0" w:color="auto"/>
        <w:right w:val="none" w:sz="0" w:space="0" w:color="auto"/>
      </w:divBdr>
    </w:div>
    <w:div w:id="877739681">
      <w:bodyDiv w:val="1"/>
      <w:marLeft w:val="0"/>
      <w:marRight w:val="0"/>
      <w:marTop w:val="0"/>
      <w:marBottom w:val="0"/>
      <w:divBdr>
        <w:top w:val="none" w:sz="0" w:space="0" w:color="auto"/>
        <w:left w:val="none" w:sz="0" w:space="0" w:color="auto"/>
        <w:bottom w:val="none" w:sz="0" w:space="0" w:color="auto"/>
        <w:right w:val="none" w:sz="0" w:space="0" w:color="auto"/>
      </w:divBdr>
    </w:div>
    <w:div w:id="880439623">
      <w:bodyDiv w:val="1"/>
      <w:marLeft w:val="0"/>
      <w:marRight w:val="0"/>
      <w:marTop w:val="0"/>
      <w:marBottom w:val="0"/>
      <w:divBdr>
        <w:top w:val="none" w:sz="0" w:space="0" w:color="auto"/>
        <w:left w:val="none" w:sz="0" w:space="0" w:color="auto"/>
        <w:bottom w:val="none" w:sz="0" w:space="0" w:color="auto"/>
        <w:right w:val="none" w:sz="0" w:space="0" w:color="auto"/>
      </w:divBdr>
    </w:div>
    <w:div w:id="885023207">
      <w:bodyDiv w:val="1"/>
      <w:marLeft w:val="0"/>
      <w:marRight w:val="0"/>
      <w:marTop w:val="0"/>
      <w:marBottom w:val="0"/>
      <w:divBdr>
        <w:top w:val="none" w:sz="0" w:space="0" w:color="auto"/>
        <w:left w:val="none" w:sz="0" w:space="0" w:color="auto"/>
        <w:bottom w:val="none" w:sz="0" w:space="0" w:color="auto"/>
        <w:right w:val="none" w:sz="0" w:space="0" w:color="auto"/>
      </w:divBdr>
    </w:div>
    <w:div w:id="885068636">
      <w:bodyDiv w:val="1"/>
      <w:marLeft w:val="0"/>
      <w:marRight w:val="0"/>
      <w:marTop w:val="0"/>
      <w:marBottom w:val="0"/>
      <w:divBdr>
        <w:top w:val="none" w:sz="0" w:space="0" w:color="auto"/>
        <w:left w:val="none" w:sz="0" w:space="0" w:color="auto"/>
        <w:bottom w:val="none" w:sz="0" w:space="0" w:color="auto"/>
        <w:right w:val="none" w:sz="0" w:space="0" w:color="auto"/>
      </w:divBdr>
    </w:div>
    <w:div w:id="885528419">
      <w:bodyDiv w:val="1"/>
      <w:marLeft w:val="0"/>
      <w:marRight w:val="0"/>
      <w:marTop w:val="0"/>
      <w:marBottom w:val="0"/>
      <w:divBdr>
        <w:top w:val="none" w:sz="0" w:space="0" w:color="auto"/>
        <w:left w:val="none" w:sz="0" w:space="0" w:color="auto"/>
        <w:bottom w:val="none" w:sz="0" w:space="0" w:color="auto"/>
        <w:right w:val="none" w:sz="0" w:space="0" w:color="auto"/>
      </w:divBdr>
    </w:div>
    <w:div w:id="885920406">
      <w:bodyDiv w:val="1"/>
      <w:marLeft w:val="0"/>
      <w:marRight w:val="0"/>
      <w:marTop w:val="0"/>
      <w:marBottom w:val="0"/>
      <w:divBdr>
        <w:top w:val="none" w:sz="0" w:space="0" w:color="auto"/>
        <w:left w:val="none" w:sz="0" w:space="0" w:color="auto"/>
        <w:bottom w:val="none" w:sz="0" w:space="0" w:color="auto"/>
        <w:right w:val="none" w:sz="0" w:space="0" w:color="auto"/>
      </w:divBdr>
    </w:div>
    <w:div w:id="891505402">
      <w:bodyDiv w:val="1"/>
      <w:marLeft w:val="0"/>
      <w:marRight w:val="0"/>
      <w:marTop w:val="0"/>
      <w:marBottom w:val="0"/>
      <w:divBdr>
        <w:top w:val="none" w:sz="0" w:space="0" w:color="auto"/>
        <w:left w:val="none" w:sz="0" w:space="0" w:color="auto"/>
        <w:bottom w:val="none" w:sz="0" w:space="0" w:color="auto"/>
        <w:right w:val="none" w:sz="0" w:space="0" w:color="auto"/>
      </w:divBdr>
    </w:div>
    <w:div w:id="891698342">
      <w:bodyDiv w:val="1"/>
      <w:marLeft w:val="0"/>
      <w:marRight w:val="0"/>
      <w:marTop w:val="0"/>
      <w:marBottom w:val="0"/>
      <w:divBdr>
        <w:top w:val="none" w:sz="0" w:space="0" w:color="auto"/>
        <w:left w:val="none" w:sz="0" w:space="0" w:color="auto"/>
        <w:bottom w:val="none" w:sz="0" w:space="0" w:color="auto"/>
        <w:right w:val="none" w:sz="0" w:space="0" w:color="auto"/>
      </w:divBdr>
    </w:div>
    <w:div w:id="895821048">
      <w:bodyDiv w:val="1"/>
      <w:marLeft w:val="0"/>
      <w:marRight w:val="0"/>
      <w:marTop w:val="0"/>
      <w:marBottom w:val="0"/>
      <w:divBdr>
        <w:top w:val="none" w:sz="0" w:space="0" w:color="auto"/>
        <w:left w:val="none" w:sz="0" w:space="0" w:color="auto"/>
        <w:bottom w:val="none" w:sz="0" w:space="0" w:color="auto"/>
        <w:right w:val="none" w:sz="0" w:space="0" w:color="auto"/>
      </w:divBdr>
    </w:div>
    <w:div w:id="900288360">
      <w:bodyDiv w:val="1"/>
      <w:marLeft w:val="0"/>
      <w:marRight w:val="0"/>
      <w:marTop w:val="0"/>
      <w:marBottom w:val="0"/>
      <w:divBdr>
        <w:top w:val="none" w:sz="0" w:space="0" w:color="auto"/>
        <w:left w:val="none" w:sz="0" w:space="0" w:color="auto"/>
        <w:bottom w:val="none" w:sz="0" w:space="0" w:color="auto"/>
        <w:right w:val="none" w:sz="0" w:space="0" w:color="auto"/>
      </w:divBdr>
    </w:div>
    <w:div w:id="900558986">
      <w:bodyDiv w:val="1"/>
      <w:marLeft w:val="0"/>
      <w:marRight w:val="0"/>
      <w:marTop w:val="0"/>
      <w:marBottom w:val="0"/>
      <w:divBdr>
        <w:top w:val="none" w:sz="0" w:space="0" w:color="auto"/>
        <w:left w:val="none" w:sz="0" w:space="0" w:color="auto"/>
        <w:bottom w:val="none" w:sz="0" w:space="0" w:color="auto"/>
        <w:right w:val="none" w:sz="0" w:space="0" w:color="auto"/>
      </w:divBdr>
    </w:div>
    <w:div w:id="903489433">
      <w:bodyDiv w:val="1"/>
      <w:marLeft w:val="0"/>
      <w:marRight w:val="0"/>
      <w:marTop w:val="0"/>
      <w:marBottom w:val="0"/>
      <w:divBdr>
        <w:top w:val="none" w:sz="0" w:space="0" w:color="auto"/>
        <w:left w:val="none" w:sz="0" w:space="0" w:color="auto"/>
        <w:bottom w:val="none" w:sz="0" w:space="0" w:color="auto"/>
        <w:right w:val="none" w:sz="0" w:space="0" w:color="auto"/>
      </w:divBdr>
    </w:div>
    <w:div w:id="907498217">
      <w:bodyDiv w:val="1"/>
      <w:marLeft w:val="0"/>
      <w:marRight w:val="0"/>
      <w:marTop w:val="0"/>
      <w:marBottom w:val="0"/>
      <w:divBdr>
        <w:top w:val="none" w:sz="0" w:space="0" w:color="auto"/>
        <w:left w:val="none" w:sz="0" w:space="0" w:color="auto"/>
        <w:bottom w:val="none" w:sz="0" w:space="0" w:color="auto"/>
        <w:right w:val="none" w:sz="0" w:space="0" w:color="auto"/>
      </w:divBdr>
    </w:div>
    <w:div w:id="907956690">
      <w:bodyDiv w:val="1"/>
      <w:marLeft w:val="0"/>
      <w:marRight w:val="0"/>
      <w:marTop w:val="0"/>
      <w:marBottom w:val="0"/>
      <w:divBdr>
        <w:top w:val="none" w:sz="0" w:space="0" w:color="auto"/>
        <w:left w:val="none" w:sz="0" w:space="0" w:color="auto"/>
        <w:bottom w:val="none" w:sz="0" w:space="0" w:color="auto"/>
        <w:right w:val="none" w:sz="0" w:space="0" w:color="auto"/>
      </w:divBdr>
    </w:div>
    <w:div w:id="909730541">
      <w:bodyDiv w:val="1"/>
      <w:marLeft w:val="0"/>
      <w:marRight w:val="0"/>
      <w:marTop w:val="0"/>
      <w:marBottom w:val="0"/>
      <w:divBdr>
        <w:top w:val="none" w:sz="0" w:space="0" w:color="auto"/>
        <w:left w:val="none" w:sz="0" w:space="0" w:color="auto"/>
        <w:bottom w:val="none" w:sz="0" w:space="0" w:color="auto"/>
        <w:right w:val="none" w:sz="0" w:space="0" w:color="auto"/>
      </w:divBdr>
    </w:div>
    <w:div w:id="916132607">
      <w:bodyDiv w:val="1"/>
      <w:marLeft w:val="0"/>
      <w:marRight w:val="0"/>
      <w:marTop w:val="0"/>
      <w:marBottom w:val="0"/>
      <w:divBdr>
        <w:top w:val="none" w:sz="0" w:space="0" w:color="auto"/>
        <w:left w:val="none" w:sz="0" w:space="0" w:color="auto"/>
        <w:bottom w:val="none" w:sz="0" w:space="0" w:color="auto"/>
        <w:right w:val="none" w:sz="0" w:space="0" w:color="auto"/>
      </w:divBdr>
    </w:div>
    <w:div w:id="920258845">
      <w:bodyDiv w:val="1"/>
      <w:marLeft w:val="0"/>
      <w:marRight w:val="0"/>
      <w:marTop w:val="0"/>
      <w:marBottom w:val="0"/>
      <w:divBdr>
        <w:top w:val="none" w:sz="0" w:space="0" w:color="auto"/>
        <w:left w:val="none" w:sz="0" w:space="0" w:color="auto"/>
        <w:bottom w:val="none" w:sz="0" w:space="0" w:color="auto"/>
        <w:right w:val="none" w:sz="0" w:space="0" w:color="auto"/>
      </w:divBdr>
    </w:div>
    <w:div w:id="920717994">
      <w:bodyDiv w:val="1"/>
      <w:marLeft w:val="0"/>
      <w:marRight w:val="0"/>
      <w:marTop w:val="0"/>
      <w:marBottom w:val="0"/>
      <w:divBdr>
        <w:top w:val="none" w:sz="0" w:space="0" w:color="auto"/>
        <w:left w:val="none" w:sz="0" w:space="0" w:color="auto"/>
        <w:bottom w:val="none" w:sz="0" w:space="0" w:color="auto"/>
        <w:right w:val="none" w:sz="0" w:space="0" w:color="auto"/>
      </w:divBdr>
    </w:div>
    <w:div w:id="922907886">
      <w:bodyDiv w:val="1"/>
      <w:marLeft w:val="0"/>
      <w:marRight w:val="0"/>
      <w:marTop w:val="0"/>
      <w:marBottom w:val="0"/>
      <w:divBdr>
        <w:top w:val="none" w:sz="0" w:space="0" w:color="auto"/>
        <w:left w:val="none" w:sz="0" w:space="0" w:color="auto"/>
        <w:bottom w:val="none" w:sz="0" w:space="0" w:color="auto"/>
        <w:right w:val="none" w:sz="0" w:space="0" w:color="auto"/>
      </w:divBdr>
    </w:div>
    <w:div w:id="929702657">
      <w:bodyDiv w:val="1"/>
      <w:marLeft w:val="0"/>
      <w:marRight w:val="0"/>
      <w:marTop w:val="0"/>
      <w:marBottom w:val="0"/>
      <w:divBdr>
        <w:top w:val="none" w:sz="0" w:space="0" w:color="auto"/>
        <w:left w:val="none" w:sz="0" w:space="0" w:color="auto"/>
        <w:bottom w:val="none" w:sz="0" w:space="0" w:color="auto"/>
        <w:right w:val="none" w:sz="0" w:space="0" w:color="auto"/>
      </w:divBdr>
    </w:div>
    <w:div w:id="930623708">
      <w:bodyDiv w:val="1"/>
      <w:marLeft w:val="0"/>
      <w:marRight w:val="0"/>
      <w:marTop w:val="0"/>
      <w:marBottom w:val="0"/>
      <w:divBdr>
        <w:top w:val="none" w:sz="0" w:space="0" w:color="auto"/>
        <w:left w:val="none" w:sz="0" w:space="0" w:color="auto"/>
        <w:bottom w:val="none" w:sz="0" w:space="0" w:color="auto"/>
        <w:right w:val="none" w:sz="0" w:space="0" w:color="auto"/>
      </w:divBdr>
    </w:div>
    <w:div w:id="937982737">
      <w:bodyDiv w:val="1"/>
      <w:marLeft w:val="0"/>
      <w:marRight w:val="0"/>
      <w:marTop w:val="0"/>
      <w:marBottom w:val="0"/>
      <w:divBdr>
        <w:top w:val="none" w:sz="0" w:space="0" w:color="auto"/>
        <w:left w:val="none" w:sz="0" w:space="0" w:color="auto"/>
        <w:bottom w:val="none" w:sz="0" w:space="0" w:color="auto"/>
        <w:right w:val="none" w:sz="0" w:space="0" w:color="auto"/>
      </w:divBdr>
    </w:div>
    <w:div w:id="938680783">
      <w:bodyDiv w:val="1"/>
      <w:marLeft w:val="0"/>
      <w:marRight w:val="0"/>
      <w:marTop w:val="0"/>
      <w:marBottom w:val="0"/>
      <w:divBdr>
        <w:top w:val="none" w:sz="0" w:space="0" w:color="auto"/>
        <w:left w:val="none" w:sz="0" w:space="0" w:color="auto"/>
        <w:bottom w:val="none" w:sz="0" w:space="0" w:color="auto"/>
        <w:right w:val="none" w:sz="0" w:space="0" w:color="auto"/>
      </w:divBdr>
    </w:div>
    <w:div w:id="938873761">
      <w:bodyDiv w:val="1"/>
      <w:marLeft w:val="0"/>
      <w:marRight w:val="0"/>
      <w:marTop w:val="0"/>
      <w:marBottom w:val="0"/>
      <w:divBdr>
        <w:top w:val="none" w:sz="0" w:space="0" w:color="auto"/>
        <w:left w:val="none" w:sz="0" w:space="0" w:color="auto"/>
        <w:bottom w:val="none" w:sz="0" w:space="0" w:color="auto"/>
        <w:right w:val="none" w:sz="0" w:space="0" w:color="auto"/>
      </w:divBdr>
    </w:div>
    <w:div w:id="945771739">
      <w:bodyDiv w:val="1"/>
      <w:marLeft w:val="0"/>
      <w:marRight w:val="0"/>
      <w:marTop w:val="0"/>
      <w:marBottom w:val="0"/>
      <w:divBdr>
        <w:top w:val="none" w:sz="0" w:space="0" w:color="auto"/>
        <w:left w:val="none" w:sz="0" w:space="0" w:color="auto"/>
        <w:bottom w:val="none" w:sz="0" w:space="0" w:color="auto"/>
        <w:right w:val="none" w:sz="0" w:space="0" w:color="auto"/>
      </w:divBdr>
    </w:div>
    <w:div w:id="945969512">
      <w:bodyDiv w:val="1"/>
      <w:marLeft w:val="0"/>
      <w:marRight w:val="0"/>
      <w:marTop w:val="0"/>
      <w:marBottom w:val="0"/>
      <w:divBdr>
        <w:top w:val="none" w:sz="0" w:space="0" w:color="auto"/>
        <w:left w:val="none" w:sz="0" w:space="0" w:color="auto"/>
        <w:bottom w:val="none" w:sz="0" w:space="0" w:color="auto"/>
        <w:right w:val="none" w:sz="0" w:space="0" w:color="auto"/>
      </w:divBdr>
    </w:div>
    <w:div w:id="948002715">
      <w:bodyDiv w:val="1"/>
      <w:marLeft w:val="0"/>
      <w:marRight w:val="0"/>
      <w:marTop w:val="0"/>
      <w:marBottom w:val="0"/>
      <w:divBdr>
        <w:top w:val="none" w:sz="0" w:space="0" w:color="auto"/>
        <w:left w:val="none" w:sz="0" w:space="0" w:color="auto"/>
        <w:bottom w:val="none" w:sz="0" w:space="0" w:color="auto"/>
        <w:right w:val="none" w:sz="0" w:space="0" w:color="auto"/>
      </w:divBdr>
    </w:div>
    <w:div w:id="951865922">
      <w:bodyDiv w:val="1"/>
      <w:marLeft w:val="0"/>
      <w:marRight w:val="0"/>
      <w:marTop w:val="0"/>
      <w:marBottom w:val="0"/>
      <w:divBdr>
        <w:top w:val="none" w:sz="0" w:space="0" w:color="auto"/>
        <w:left w:val="none" w:sz="0" w:space="0" w:color="auto"/>
        <w:bottom w:val="none" w:sz="0" w:space="0" w:color="auto"/>
        <w:right w:val="none" w:sz="0" w:space="0" w:color="auto"/>
      </w:divBdr>
    </w:div>
    <w:div w:id="954139318">
      <w:bodyDiv w:val="1"/>
      <w:marLeft w:val="0"/>
      <w:marRight w:val="0"/>
      <w:marTop w:val="0"/>
      <w:marBottom w:val="0"/>
      <w:divBdr>
        <w:top w:val="none" w:sz="0" w:space="0" w:color="auto"/>
        <w:left w:val="none" w:sz="0" w:space="0" w:color="auto"/>
        <w:bottom w:val="none" w:sz="0" w:space="0" w:color="auto"/>
        <w:right w:val="none" w:sz="0" w:space="0" w:color="auto"/>
      </w:divBdr>
    </w:div>
    <w:div w:id="955254280">
      <w:bodyDiv w:val="1"/>
      <w:marLeft w:val="0"/>
      <w:marRight w:val="0"/>
      <w:marTop w:val="0"/>
      <w:marBottom w:val="0"/>
      <w:divBdr>
        <w:top w:val="none" w:sz="0" w:space="0" w:color="auto"/>
        <w:left w:val="none" w:sz="0" w:space="0" w:color="auto"/>
        <w:bottom w:val="none" w:sz="0" w:space="0" w:color="auto"/>
        <w:right w:val="none" w:sz="0" w:space="0" w:color="auto"/>
      </w:divBdr>
    </w:div>
    <w:div w:id="974681953">
      <w:bodyDiv w:val="1"/>
      <w:marLeft w:val="0"/>
      <w:marRight w:val="0"/>
      <w:marTop w:val="0"/>
      <w:marBottom w:val="0"/>
      <w:divBdr>
        <w:top w:val="none" w:sz="0" w:space="0" w:color="auto"/>
        <w:left w:val="none" w:sz="0" w:space="0" w:color="auto"/>
        <w:bottom w:val="none" w:sz="0" w:space="0" w:color="auto"/>
        <w:right w:val="none" w:sz="0" w:space="0" w:color="auto"/>
      </w:divBdr>
    </w:div>
    <w:div w:id="975060389">
      <w:bodyDiv w:val="1"/>
      <w:marLeft w:val="0"/>
      <w:marRight w:val="0"/>
      <w:marTop w:val="0"/>
      <w:marBottom w:val="0"/>
      <w:divBdr>
        <w:top w:val="none" w:sz="0" w:space="0" w:color="auto"/>
        <w:left w:val="none" w:sz="0" w:space="0" w:color="auto"/>
        <w:bottom w:val="none" w:sz="0" w:space="0" w:color="auto"/>
        <w:right w:val="none" w:sz="0" w:space="0" w:color="auto"/>
      </w:divBdr>
    </w:div>
    <w:div w:id="979655962">
      <w:bodyDiv w:val="1"/>
      <w:marLeft w:val="0"/>
      <w:marRight w:val="0"/>
      <w:marTop w:val="0"/>
      <w:marBottom w:val="0"/>
      <w:divBdr>
        <w:top w:val="none" w:sz="0" w:space="0" w:color="auto"/>
        <w:left w:val="none" w:sz="0" w:space="0" w:color="auto"/>
        <w:bottom w:val="none" w:sz="0" w:space="0" w:color="auto"/>
        <w:right w:val="none" w:sz="0" w:space="0" w:color="auto"/>
      </w:divBdr>
    </w:div>
    <w:div w:id="979924133">
      <w:bodyDiv w:val="1"/>
      <w:marLeft w:val="0"/>
      <w:marRight w:val="0"/>
      <w:marTop w:val="0"/>
      <w:marBottom w:val="0"/>
      <w:divBdr>
        <w:top w:val="none" w:sz="0" w:space="0" w:color="auto"/>
        <w:left w:val="none" w:sz="0" w:space="0" w:color="auto"/>
        <w:bottom w:val="none" w:sz="0" w:space="0" w:color="auto"/>
        <w:right w:val="none" w:sz="0" w:space="0" w:color="auto"/>
      </w:divBdr>
    </w:div>
    <w:div w:id="983121307">
      <w:bodyDiv w:val="1"/>
      <w:marLeft w:val="0"/>
      <w:marRight w:val="0"/>
      <w:marTop w:val="0"/>
      <w:marBottom w:val="0"/>
      <w:divBdr>
        <w:top w:val="none" w:sz="0" w:space="0" w:color="auto"/>
        <w:left w:val="none" w:sz="0" w:space="0" w:color="auto"/>
        <w:bottom w:val="none" w:sz="0" w:space="0" w:color="auto"/>
        <w:right w:val="none" w:sz="0" w:space="0" w:color="auto"/>
      </w:divBdr>
    </w:div>
    <w:div w:id="986861330">
      <w:bodyDiv w:val="1"/>
      <w:marLeft w:val="0"/>
      <w:marRight w:val="0"/>
      <w:marTop w:val="0"/>
      <w:marBottom w:val="0"/>
      <w:divBdr>
        <w:top w:val="none" w:sz="0" w:space="0" w:color="auto"/>
        <w:left w:val="none" w:sz="0" w:space="0" w:color="auto"/>
        <w:bottom w:val="none" w:sz="0" w:space="0" w:color="auto"/>
        <w:right w:val="none" w:sz="0" w:space="0" w:color="auto"/>
      </w:divBdr>
    </w:div>
    <w:div w:id="990789705">
      <w:bodyDiv w:val="1"/>
      <w:marLeft w:val="0"/>
      <w:marRight w:val="0"/>
      <w:marTop w:val="0"/>
      <w:marBottom w:val="0"/>
      <w:divBdr>
        <w:top w:val="none" w:sz="0" w:space="0" w:color="auto"/>
        <w:left w:val="none" w:sz="0" w:space="0" w:color="auto"/>
        <w:bottom w:val="none" w:sz="0" w:space="0" w:color="auto"/>
        <w:right w:val="none" w:sz="0" w:space="0" w:color="auto"/>
      </w:divBdr>
    </w:div>
    <w:div w:id="997223138">
      <w:bodyDiv w:val="1"/>
      <w:marLeft w:val="0"/>
      <w:marRight w:val="0"/>
      <w:marTop w:val="0"/>
      <w:marBottom w:val="0"/>
      <w:divBdr>
        <w:top w:val="none" w:sz="0" w:space="0" w:color="auto"/>
        <w:left w:val="none" w:sz="0" w:space="0" w:color="auto"/>
        <w:bottom w:val="none" w:sz="0" w:space="0" w:color="auto"/>
        <w:right w:val="none" w:sz="0" w:space="0" w:color="auto"/>
      </w:divBdr>
    </w:div>
    <w:div w:id="1002126083">
      <w:bodyDiv w:val="1"/>
      <w:marLeft w:val="0"/>
      <w:marRight w:val="0"/>
      <w:marTop w:val="0"/>
      <w:marBottom w:val="0"/>
      <w:divBdr>
        <w:top w:val="none" w:sz="0" w:space="0" w:color="auto"/>
        <w:left w:val="none" w:sz="0" w:space="0" w:color="auto"/>
        <w:bottom w:val="none" w:sz="0" w:space="0" w:color="auto"/>
        <w:right w:val="none" w:sz="0" w:space="0" w:color="auto"/>
      </w:divBdr>
    </w:div>
    <w:div w:id="1002860086">
      <w:bodyDiv w:val="1"/>
      <w:marLeft w:val="0"/>
      <w:marRight w:val="0"/>
      <w:marTop w:val="0"/>
      <w:marBottom w:val="0"/>
      <w:divBdr>
        <w:top w:val="none" w:sz="0" w:space="0" w:color="auto"/>
        <w:left w:val="none" w:sz="0" w:space="0" w:color="auto"/>
        <w:bottom w:val="none" w:sz="0" w:space="0" w:color="auto"/>
        <w:right w:val="none" w:sz="0" w:space="0" w:color="auto"/>
      </w:divBdr>
    </w:div>
    <w:div w:id="1007099292">
      <w:bodyDiv w:val="1"/>
      <w:marLeft w:val="0"/>
      <w:marRight w:val="0"/>
      <w:marTop w:val="0"/>
      <w:marBottom w:val="0"/>
      <w:divBdr>
        <w:top w:val="none" w:sz="0" w:space="0" w:color="auto"/>
        <w:left w:val="none" w:sz="0" w:space="0" w:color="auto"/>
        <w:bottom w:val="none" w:sz="0" w:space="0" w:color="auto"/>
        <w:right w:val="none" w:sz="0" w:space="0" w:color="auto"/>
      </w:divBdr>
    </w:div>
    <w:div w:id="1008211420">
      <w:bodyDiv w:val="1"/>
      <w:marLeft w:val="0"/>
      <w:marRight w:val="0"/>
      <w:marTop w:val="0"/>
      <w:marBottom w:val="0"/>
      <w:divBdr>
        <w:top w:val="none" w:sz="0" w:space="0" w:color="auto"/>
        <w:left w:val="none" w:sz="0" w:space="0" w:color="auto"/>
        <w:bottom w:val="none" w:sz="0" w:space="0" w:color="auto"/>
        <w:right w:val="none" w:sz="0" w:space="0" w:color="auto"/>
      </w:divBdr>
    </w:div>
    <w:div w:id="1011757428">
      <w:bodyDiv w:val="1"/>
      <w:marLeft w:val="0"/>
      <w:marRight w:val="0"/>
      <w:marTop w:val="0"/>
      <w:marBottom w:val="0"/>
      <w:divBdr>
        <w:top w:val="none" w:sz="0" w:space="0" w:color="auto"/>
        <w:left w:val="none" w:sz="0" w:space="0" w:color="auto"/>
        <w:bottom w:val="none" w:sz="0" w:space="0" w:color="auto"/>
        <w:right w:val="none" w:sz="0" w:space="0" w:color="auto"/>
      </w:divBdr>
    </w:div>
    <w:div w:id="1012490322">
      <w:bodyDiv w:val="1"/>
      <w:marLeft w:val="0"/>
      <w:marRight w:val="0"/>
      <w:marTop w:val="0"/>
      <w:marBottom w:val="0"/>
      <w:divBdr>
        <w:top w:val="none" w:sz="0" w:space="0" w:color="auto"/>
        <w:left w:val="none" w:sz="0" w:space="0" w:color="auto"/>
        <w:bottom w:val="none" w:sz="0" w:space="0" w:color="auto"/>
        <w:right w:val="none" w:sz="0" w:space="0" w:color="auto"/>
      </w:divBdr>
    </w:div>
    <w:div w:id="1017123341">
      <w:bodyDiv w:val="1"/>
      <w:marLeft w:val="0"/>
      <w:marRight w:val="0"/>
      <w:marTop w:val="0"/>
      <w:marBottom w:val="0"/>
      <w:divBdr>
        <w:top w:val="none" w:sz="0" w:space="0" w:color="auto"/>
        <w:left w:val="none" w:sz="0" w:space="0" w:color="auto"/>
        <w:bottom w:val="none" w:sz="0" w:space="0" w:color="auto"/>
        <w:right w:val="none" w:sz="0" w:space="0" w:color="auto"/>
      </w:divBdr>
    </w:div>
    <w:div w:id="1017577718">
      <w:bodyDiv w:val="1"/>
      <w:marLeft w:val="0"/>
      <w:marRight w:val="0"/>
      <w:marTop w:val="0"/>
      <w:marBottom w:val="0"/>
      <w:divBdr>
        <w:top w:val="none" w:sz="0" w:space="0" w:color="auto"/>
        <w:left w:val="none" w:sz="0" w:space="0" w:color="auto"/>
        <w:bottom w:val="none" w:sz="0" w:space="0" w:color="auto"/>
        <w:right w:val="none" w:sz="0" w:space="0" w:color="auto"/>
      </w:divBdr>
    </w:div>
    <w:div w:id="1018114867">
      <w:bodyDiv w:val="1"/>
      <w:marLeft w:val="0"/>
      <w:marRight w:val="0"/>
      <w:marTop w:val="0"/>
      <w:marBottom w:val="0"/>
      <w:divBdr>
        <w:top w:val="none" w:sz="0" w:space="0" w:color="auto"/>
        <w:left w:val="none" w:sz="0" w:space="0" w:color="auto"/>
        <w:bottom w:val="none" w:sz="0" w:space="0" w:color="auto"/>
        <w:right w:val="none" w:sz="0" w:space="0" w:color="auto"/>
      </w:divBdr>
    </w:div>
    <w:div w:id="1018120085">
      <w:bodyDiv w:val="1"/>
      <w:marLeft w:val="0"/>
      <w:marRight w:val="0"/>
      <w:marTop w:val="0"/>
      <w:marBottom w:val="0"/>
      <w:divBdr>
        <w:top w:val="none" w:sz="0" w:space="0" w:color="auto"/>
        <w:left w:val="none" w:sz="0" w:space="0" w:color="auto"/>
        <w:bottom w:val="none" w:sz="0" w:space="0" w:color="auto"/>
        <w:right w:val="none" w:sz="0" w:space="0" w:color="auto"/>
      </w:divBdr>
    </w:div>
    <w:div w:id="1018234155">
      <w:bodyDiv w:val="1"/>
      <w:marLeft w:val="0"/>
      <w:marRight w:val="0"/>
      <w:marTop w:val="0"/>
      <w:marBottom w:val="0"/>
      <w:divBdr>
        <w:top w:val="none" w:sz="0" w:space="0" w:color="auto"/>
        <w:left w:val="none" w:sz="0" w:space="0" w:color="auto"/>
        <w:bottom w:val="none" w:sz="0" w:space="0" w:color="auto"/>
        <w:right w:val="none" w:sz="0" w:space="0" w:color="auto"/>
      </w:divBdr>
    </w:div>
    <w:div w:id="1018579418">
      <w:bodyDiv w:val="1"/>
      <w:marLeft w:val="0"/>
      <w:marRight w:val="0"/>
      <w:marTop w:val="0"/>
      <w:marBottom w:val="0"/>
      <w:divBdr>
        <w:top w:val="none" w:sz="0" w:space="0" w:color="auto"/>
        <w:left w:val="none" w:sz="0" w:space="0" w:color="auto"/>
        <w:bottom w:val="none" w:sz="0" w:space="0" w:color="auto"/>
        <w:right w:val="none" w:sz="0" w:space="0" w:color="auto"/>
      </w:divBdr>
    </w:div>
    <w:div w:id="1023018918">
      <w:bodyDiv w:val="1"/>
      <w:marLeft w:val="0"/>
      <w:marRight w:val="0"/>
      <w:marTop w:val="0"/>
      <w:marBottom w:val="0"/>
      <w:divBdr>
        <w:top w:val="none" w:sz="0" w:space="0" w:color="auto"/>
        <w:left w:val="none" w:sz="0" w:space="0" w:color="auto"/>
        <w:bottom w:val="none" w:sz="0" w:space="0" w:color="auto"/>
        <w:right w:val="none" w:sz="0" w:space="0" w:color="auto"/>
      </w:divBdr>
    </w:div>
    <w:div w:id="1025135168">
      <w:bodyDiv w:val="1"/>
      <w:marLeft w:val="0"/>
      <w:marRight w:val="0"/>
      <w:marTop w:val="0"/>
      <w:marBottom w:val="0"/>
      <w:divBdr>
        <w:top w:val="none" w:sz="0" w:space="0" w:color="auto"/>
        <w:left w:val="none" w:sz="0" w:space="0" w:color="auto"/>
        <w:bottom w:val="none" w:sz="0" w:space="0" w:color="auto"/>
        <w:right w:val="none" w:sz="0" w:space="0" w:color="auto"/>
      </w:divBdr>
    </w:div>
    <w:div w:id="1025787673">
      <w:bodyDiv w:val="1"/>
      <w:marLeft w:val="0"/>
      <w:marRight w:val="0"/>
      <w:marTop w:val="0"/>
      <w:marBottom w:val="0"/>
      <w:divBdr>
        <w:top w:val="none" w:sz="0" w:space="0" w:color="auto"/>
        <w:left w:val="none" w:sz="0" w:space="0" w:color="auto"/>
        <w:bottom w:val="none" w:sz="0" w:space="0" w:color="auto"/>
        <w:right w:val="none" w:sz="0" w:space="0" w:color="auto"/>
      </w:divBdr>
    </w:div>
    <w:div w:id="1030181240">
      <w:bodyDiv w:val="1"/>
      <w:marLeft w:val="0"/>
      <w:marRight w:val="0"/>
      <w:marTop w:val="0"/>
      <w:marBottom w:val="0"/>
      <w:divBdr>
        <w:top w:val="none" w:sz="0" w:space="0" w:color="auto"/>
        <w:left w:val="none" w:sz="0" w:space="0" w:color="auto"/>
        <w:bottom w:val="none" w:sz="0" w:space="0" w:color="auto"/>
        <w:right w:val="none" w:sz="0" w:space="0" w:color="auto"/>
      </w:divBdr>
    </w:div>
    <w:div w:id="1034117820">
      <w:bodyDiv w:val="1"/>
      <w:marLeft w:val="0"/>
      <w:marRight w:val="0"/>
      <w:marTop w:val="0"/>
      <w:marBottom w:val="0"/>
      <w:divBdr>
        <w:top w:val="none" w:sz="0" w:space="0" w:color="auto"/>
        <w:left w:val="none" w:sz="0" w:space="0" w:color="auto"/>
        <w:bottom w:val="none" w:sz="0" w:space="0" w:color="auto"/>
        <w:right w:val="none" w:sz="0" w:space="0" w:color="auto"/>
      </w:divBdr>
    </w:div>
    <w:div w:id="1037391837">
      <w:bodyDiv w:val="1"/>
      <w:marLeft w:val="0"/>
      <w:marRight w:val="0"/>
      <w:marTop w:val="0"/>
      <w:marBottom w:val="0"/>
      <w:divBdr>
        <w:top w:val="none" w:sz="0" w:space="0" w:color="auto"/>
        <w:left w:val="none" w:sz="0" w:space="0" w:color="auto"/>
        <w:bottom w:val="none" w:sz="0" w:space="0" w:color="auto"/>
        <w:right w:val="none" w:sz="0" w:space="0" w:color="auto"/>
      </w:divBdr>
    </w:div>
    <w:div w:id="1044603868">
      <w:bodyDiv w:val="1"/>
      <w:marLeft w:val="0"/>
      <w:marRight w:val="0"/>
      <w:marTop w:val="0"/>
      <w:marBottom w:val="0"/>
      <w:divBdr>
        <w:top w:val="none" w:sz="0" w:space="0" w:color="auto"/>
        <w:left w:val="none" w:sz="0" w:space="0" w:color="auto"/>
        <w:bottom w:val="none" w:sz="0" w:space="0" w:color="auto"/>
        <w:right w:val="none" w:sz="0" w:space="0" w:color="auto"/>
      </w:divBdr>
    </w:div>
    <w:div w:id="1048456244">
      <w:bodyDiv w:val="1"/>
      <w:marLeft w:val="0"/>
      <w:marRight w:val="0"/>
      <w:marTop w:val="0"/>
      <w:marBottom w:val="0"/>
      <w:divBdr>
        <w:top w:val="none" w:sz="0" w:space="0" w:color="auto"/>
        <w:left w:val="none" w:sz="0" w:space="0" w:color="auto"/>
        <w:bottom w:val="none" w:sz="0" w:space="0" w:color="auto"/>
        <w:right w:val="none" w:sz="0" w:space="0" w:color="auto"/>
      </w:divBdr>
    </w:div>
    <w:div w:id="1048988637">
      <w:bodyDiv w:val="1"/>
      <w:marLeft w:val="0"/>
      <w:marRight w:val="0"/>
      <w:marTop w:val="0"/>
      <w:marBottom w:val="0"/>
      <w:divBdr>
        <w:top w:val="none" w:sz="0" w:space="0" w:color="auto"/>
        <w:left w:val="none" w:sz="0" w:space="0" w:color="auto"/>
        <w:bottom w:val="none" w:sz="0" w:space="0" w:color="auto"/>
        <w:right w:val="none" w:sz="0" w:space="0" w:color="auto"/>
      </w:divBdr>
    </w:div>
    <w:div w:id="1052996450">
      <w:bodyDiv w:val="1"/>
      <w:marLeft w:val="0"/>
      <w:marRight w:val="0"/>
      <w:marTop w:val="0"/>
      <w:marBottom w:val="0"/>
      <w:divBdr>
        <w:top w:val="none" w:sz="0" w:space="0" w:color="auto"/>
        <w:left w:val="none" w:sz="0" w:space="0" w:color="auto"/>
        <w:bottom w:val="none" w:sz="0" w:space="0" w:color="auto"/>
        <w:right w:val="none" w:sz="0" w:space="0" w:color="auto"/>
      </w:divBdr>
    </w:div>
    <w:div w:id="1056122689">
      <w:bodyDiv w:val="1"/>
      <w:marLeft w:val="0"/>
      <w:marRight w:val="0"/>
      <w:marTop w:val="0"/>
      <w:marBottom w:val="0"/>
      <w:divBdr>
        <w:top w:val="none" w:sz="0" w:space="0" w:color="auto"/>
        <w:left w:val="none" w:sz="0" w:space="0" w:color="auto"/>
        <w:bottom w:val="none" w:sz="0" w:space="0" w:color="auto"/>
        <w:right w:val="none" w:sz="0" w:space="0" w:color="auto"/>
      </w:divBdr>
    </w:div>
    <w:div w:id="1058741827">
      <w:bodyDiv w:val="1"/>
      <w:marLeft w:val="0"/>
      <w:marRight w:val="0"/>
      <w:marTop w:val="0"/>
      <w:marBottom w:val="0"/>
      <w:divBdr>
        <w:top w:val="none" w:sz="0" w:space="0" w:color="auto"/>
        <w:left w:val="none" w:sz="0" w:space="0" w:color="auto"/>
        <w:bottom w:val="none" w:sz="0" w:space="0" w:color="auto"/>
        <w:right w:val="none" w:sz="0" w:space="0" w:color="auto"/>
      </w:divBdr>
    </w:div>
    <w:div w:id="1058744141">
      <w:bodyDiv w:val="1"/>
      <w:marLeft w:val="0"/>
      <w:marRight w:val="0"/>
      <w:marTop w:val="0"/>
      <w:marBottom w:val="0"/>
      <w:divBdr>
        <w:top w:val="none" w:sz="0" w:space="0" w:color="auto"/>
        <w:left w:val="none" w:sz="0" w:space="0" w:color="auto"/>
        <w:bottom w:val="none" w:sz="0" w:space="0" w:color="auto"/>
        <w:right w:val="none" w:sz="0" w:space="0" w:color="auto"/>
      </w:divBdr>
    </w:div>
    <w:div w:id="1063335211">
      <w:bodyDiv w:val="1"/>
      <w:marLeft w:val="0"/>
      <w:marRight w:val="0"/>
      <w:marTop w:val="0"/>
      <w:marBottom w:val="0"/>
      <w:divBdr>
        <w:top w:val="none" w:sz="0" w:space="0" w:color="auto"/>
        <w:left w:val="none" w:sz="0" w:space="0" w:color="auto"/>
        <w:bottom w:val="none" w:sz="0" w:space="0" w:color="auto"/>
        <w:right w:val="none" w:sz="0" w:space="0" w:color="auto"/>
      </w:divBdr>
    </w:div>
    <w:div w:id="1065105307">
      <w:bodyDiv w:val="1"/>
      <w:marLeft w:val="0"/>
      <w:marRight w:val="0"/>
      <w:marTop w:val="0"/>
      <w:marBottom w:val="0"/>
      <w:divBdr>
        <w:top w:val="none" w:sz="0" w:space="0" w:color="auto"/>
        <w:left w:val="none" w:sz="0" w:space="0" w:color="auto"/>
        <w:bottom w:val="none" w:sz="0" w:space="0" w:color="auto"/>
        <w:right w:val="none" w:sz="0" w:space="0" w:color="auto"/>
      </w:divBdr>
    </w:div>
    <w:div w:id="1066301383">
      <w:bodyDiv w:val="1"/>
      <w:marLeft w:val="0"/>
      <w:marRight w:val="0"/>
      <w:marTop w:val="0"/>
      <w:marBottom w:val="0"/>
      <w:divBdr>
        <w:top w:val="none" w:sz="0" w:space="0" w:color="auto"/>
        <w:left w:val="none" w:sz="0" w:space="0" w:color="auto"/>
        <w:bottom w:val="none" w:sz="0" w:space="0" w:color="auto"/>
        <w:right w:val="none" w:sz="0" w:space="0" w:color="auto"/>
      </w:divBdr>
    </w:div>
    <w:div w:id="1067923620">
      <w:bodyDiv w:val="1"/>
      <w:marLeft w:val="0"/>
      <w:marRight w:val="0"/>
      <w:marTop w:val="0"/>
      <w:marBottom w:val="0"/>
      <w:divBdr>
        <w:top w:val="none" w:sz="0" w:space="0" w:color="auto"/>
        <w:left w:val="none" w:sz="0" w:space="0" w:color="auto"/>
        <w:bottom w:val="none" w:sz="0" w:space="0" w:color="auto"/>
        <w:right w:val="none" w:sz="0" w:space="0" w:color="auto"/>
      </w:divBdr>
    </w:div>
    <w:div w:id="1068185598">
      <w:bodyDiv w:val="1"/>
      <w:marLeft w:val="0"/>
      <w:marRight w:val="0"/>
      <w:marTop w:val="0"/>
      <w:marBottom w:val="0"/>
      <w:divBdr>
        <w:top w:val="none" w:sz="0" w:space="0" w:color="auto"/>
        <w:left w:val="none" w:sz="0" w:space="0" w:color="auto"/>
        <w:bottom w:val="none" w:sz="0" w:space="0" w:color="auto"/>
        <w:right w:val="none" w:sz="0" w:space="0" w:color="auto"/>
      </w:divBdr>
    </w:div>
    <w:div w:id="1070231633">
      <w:bodyDiv w:val="1"/>
      <w:marLeft w:val="0"/>
      <w:marRight w:val="0"/>
      <w:marTop w:val="0"/>
      <w:marBottom w:val="0"/>
      <w:divBdr>
        <w:top w:val="none" w:sz="0" w:space="0" w:color="auto"/>
        <w:left w:val="none" w:sz="0" w:space="0" w:color="auto"/>
        <w:bottom w:val="none" w:sz="0" w:space="0" w:color="auto"/>
        <w:right w:val="none" w:sz="0" w:space="0" w:color="auto"/>
      </w:divBdr>
    </w:div>
    <w:div w:id="1073508763">
      <w:bodyDiv w:val="1"/>
      <w:marLeft w:val="0"/>
      <w:marRight w:val="0"/>
      <w:marTop w:val="0"/>
      <w:marBottom w:val="0"/>
      <w:divBdr>
        <w:top w:val="none" w:sz="0" w:space="0" w:color="auto"/>
        <w:left w:val="none" w:sz="0" w:space="0" w:color="auto"/>
        <w:bottom w:val="none" w:sz="0" w:space="0" w:color="auto"/>
        <w:right w:val="none" w:sz="0" w:space="0" w:color="auto"/>
      </w:divBdr>
    </w:div>
    <w:div w:id="1074399412">
      <w:bodyDiv w:val="1"/>
      <w:marLeft w:val="0"/>
      <w:marRight w:val="0"/>
      <w:marTop w:val="0"/>
      <w:marBottom w:val="0"/>
      <w:divBdr>
        <w:top w:val="none" w:sz="0" w:space="0" w:color="auto"/>
        <w:left w:val="none" w:sz="0" w:space="0" w:color="auto"/>
        <w:bottom w:val="none" w:sz="0" w:space="0" w:color="auto"/>
        <w:right w:val="none" w:sz="0" w:space="0" w:color="auto"/>
      </w:divBdr>
    </w:div>
    <w:div w:id="1074625428">
      <w:bodyDiv w:val="1"/>
      <w:marLeft w:val="0"/>
      <w:marRight w:val="0"/>
      <w:marTop w:val="0"/>
      <w:marBottom w:val="0"/>
      <w:divBdr>
        <w:top w:val="none" w:sz="0" w:space="0" w:color="auto"/>
        <w:left w:val="none" w:sz="0" w:space="0" w:color="auto"/>
        <w:bottom w:val="none" w:sz="0" w:space="0" w:color="auto"/>
        <w:right w:val="none" w:sz="0" w:space="0" w:color="auto"/>
      </w:divBdr>
    </w:div>
    <w:div w:id="1078331310">
      <w:bodyDiv w:val="1"/>
      <w:marLeft w:val="0"/>
      <w:marRight w:val="0"/>
      <w:marTop w:val="0"/>
      <w:marBottom w:val="0"/>
      <w:divBdr>
        <w:top w:val="none" w:sz="0" w:space="0" w:color="auto"/>
        <w:left w:val="none" w:sz="0" w:space="0" w:color="auto"/>
        <w:bottom w:val="none" w:sz="0" w:space="0" w:color="auto"/>
        <w:right w:val="none" w:sz="0" w:space="0" w:color="auto"/>
      </w:divBdr>
    </w:div>
    <w:div w:id="1078988271">
      <w:bodyDiv w:val="1"/>
      <w:marLeft w:val="0"/>
      <w:marRight w:val="0"/>
      <w:marTop w:val="0"/>
      <w:marBottom w:val="0"/>
      <w:divBdr>
        <w:top w:val="none" w:sz="0" w:space="0" w:color="auto"/>
        <w:left w:val="none" w:sz="0" w:space="0" w:color="auto"/>
        <w:bottom w:val="none" w:sz="0" w:space="0" w:color="auto"/>
        <w:right w:val="none" w:sz="0" w:space="0" w:color="auto"/>
      </w:divBdr>
    </w:div>
    <w:div w:id="1080131493">
      <w:bodyDiv w:val="1"/>
      <w:marLeft w:val="0"/>
      <w:marRight w:val="0"/>
      <w:marTop w:val="0"/>
      <w:marBottom w:val="0"/>
      <w:divBdr>
        <w:top w:val="none" w:sz="0" w:space="0" w:color="auto"/>
        <w:left w:val="none" w:sz="0" w:space="0" w:color="auto"/>
        <w:bottom w:val="none" w:sz="0" w:space="0" w:color="auto"/>
        <w:right w:val="none" w:sz="0" w:space="0" w:color="auto"/>
      </w:divBdr>
    </w:div>
    <w:div w:id="1081171827">
      <w:bodyDiv w:val="1"/>
      <w:marLeft w:val="0"/>
      <w:marRight w:val="0"/>
      <w:marTop w:val="0"/>
      <w:marBottom w:val="0"/>
      <w:divBdr>
        <w:top w:val="none" w:sz="0" w:space="0" w:color="auto"/>
        <w:left w:val="none" w:sz="0" w:space="0" w:color="auto"/>
        <w:bottom w:val="none" w:sz="0" w:space="0" w:color="auto"/>
        <w:right w:val="none" w:sz="0" w:space="0" w:color="auto"/>
      </w:divBdr>
    </w:div>
    <w:div w:id="1085538861">
      <w:bodyDiv w:val="1"/>
      <w:marLeft w:val="0"/>
      <w:marRight w:val="0"/>
      <w:marTop w:val="0"/>
      <w:marBottom w:val="0"/>
      <w:divBdr>
        <w:top w:val="none" w:sz="0" w:space="0" w:color="auto"/>
        <w:left w:val="none" w:sz="0" w:space="0" w:color="auto"/>
        <w:bottom w:val="none" w:sz="0" w:space="0" w:color="auto"/>
        <w:right w:val="none" w:sz="0" w:space="0" w:color="auto"/>
      </w:divBdr>
    </w:div>
    <w:div w:id="1087386045">
      <w:bodyDiv w:val="1"/>
      <w:marLeft w:val="0"/>
      <w:marRight w:val="0"/>
      <w:marTop w:val="0"/>
      <w:marBottom w:val="0"/>
      <w:divBdr>
        <w:top w:val="none" w:sz="0" w:space="0" w:color="auto"/>
        <w:left w:val="none" w:sz="0" w:space="0" w:color="auto"/>
        <w:bottom w:val="none" w:sz="0" w:space="0" w:color="auto"/>
        <w:right w:val="none" w:sz="0" w:space="0" w:color="auto"/>
      </w:divBdr>
    </w:div>
    <w:div w:id="1091701849">
      <w:bodyDiv w:val="1"/>
      <w:marLeft w:val="0"/>
      <w:marRight w:val="0"/>
      <w:marTop w:val="0"/>
      <w:marBottom w:val="0"/>
      <w:divBdr>
        <w:top w:val="none" w:sz="0" w:space="0" w:color="auto"/>
        <w:left w:val="none" w:sz="0" w:space="0" w:color="auto"/>
        <w:bottom w:val="none" w:sz="0" w:space="0" w:color="auto"/>
        <w:right w:val="none" w:sz="0" w:space="0" w:color="auto"/>
      </w:divBdr>
    </w:div>
    <w:div w:id="1095638333">
      <w:bodyDiv w:val="1"/>
      <w:marLeft w:val="0"/>
      <w:marRight w:val="0"/>
      <w:marTop w:val="0"/>
      <w:marBottom w:val="0"/>
      <w:divBdr>
        <w:top w:val="none" w:sz="0" w:space="0" w:color="auto"/>
        <w:left w:val="none" w:sz="0" w:space="0" w:color="auto"/>
        <w:bottom w:val="none" w:sz="0" w:space="0" w:color="auto"/>
        <w:right w:val="none" w:sz="0" w:space="0" w:color="auto"/>
      </w:divBdr>
    </w:div>
    <w:div w:id="1096101486">
      <w:bodyDiv w:val="1"/>
      <w:marLeft w:val="0"/>
      <w:marRight w:val="0"/>
      <w:marTop w:val="0"/>
      <w:marBottom w:val="0"/>
      <w:divBdr>
        <w:top w:val="none" w:sz="0" w:space="0" w:color="auto"/>
        <w:left w:val="none" w:sz="0" w:space="0" w:color="auto"/>
        <w:bottom w:val="none" w:sz="0" w:space="0" w:color="auto"/>
        <w:right w:val="none" w:sz="0" w:space="0" w:color="auto"/>
      </w:divBdr>
    </w:div>
    <w:div w:id="1103039473">
      <w:bodyDiv w:val="1"/>
      <w:marLeft w:val="0"/>
      <w:marRight w:val="0"/>
      <w:marTop w:val="0"/>
      <w:marBottom w:val="0"/>
      <w:divBdr>
        <w:top w:val="none" w:sz="0" w:space="0" w:color="auto"/>
        <w:left w:val="none" w:sz="0" w:space="0" w:color="auto"/>
        <w:bottom w:val="none" w:sz="0" w:space="0" w:color="auto"/>
        <w:right w:val="none" w:sz="0" w:space="0" w:color="auto"/>
      </w:divBdr>
    </w:div>
    <w:div w:id="1103962093">
      <w:bodyDiv w:val="1"/>
      <w:marLeft w:val="0"/>
      <w:marRight w:val="0"/>
      <w:marTop w:val="0"/>
      <w:marBottom w:val="0"/>
      <w:divBdr>
        <w:top w:val="none" w:sz="0" w:space="0" w:color="auto"/>
        <w:left w:val="none" w:sz="0" w:space="0" w:color="auto"/>
        <w:bottom w:val="none" w:sz="0" w:space="0" w:color="auto"/>
        <w:right w:val="none" w:sz="0" w:space="0" w:color="auto"/>
      </w:divBdr>
    </w:div>
    <w:div w:id="1107114497">
      <w:bodyDiv w:val="1"/>
      <w:marLeft w:val="0"/>
      <w:marRight w:val="0"/>
      <w:marTop w:val="0"/>
      <w:marBottom w:val="0"/>
      <w:divBdr>
        <w:top w:val="none" w:sz="0" w:space="0" w:color="auto"/>
        <w:left w:val="none" w:sz="0" w:space="0" w:color="auto"/>
        <w:bottom w:val="none" w:sz="0" w:space="0" w:color="auto"/>
        <w:right w:val="none" w:sz="0" w:space="0" w:color="auto"/>
      </w:divBdr>
    </w:div>
    <w:div w:id="1109197420">
      <w:bodyDiv w:val="1"/>
      <w:marLeft w:val="0"/>
      <w:marRight w:val="0"/>
      <w:marTop w:val="0"/>
      <w:marBottom w:val="0"/>
      <w:divBdr>
        <w:top w:val="none" w:sz="0" w:space="0" w:color="auto"/>
        <w:left w:val="none" w:sz="0" w:space="0" w:color="auto"/>
        <w:bottom w:val="none" w:sz="0" w:space="0" w:color="auto"/>
        <w:right w:val="none" w:sz="0" w:space="0" w:color="auto"/>
      </w:divBdr>
    </w:div>
    <w:div w:id="1115832241">
      <w:bodyDiv w:val="1"/>
      <w:marLeft w:val="0"/>
      <w:marRight w:val="0"/>
      <w:marTop w:val="0"/>
      <w:marBottom w:val="0"/>
      <w:divBdr>
        <w:top w:val="none" w:sz="0" w:space="0" w:color="auto"/>
        <w:left w:val="none" w:sz="0" w:space="0" w:color="auto"/>
        <w:bottom w:val="none" w:sz="0" w:space="0" w:color="auto"/>
        <w:right w:val="none" w:sz="0" w:space="0" w:color="auto"/>
      </w:divBdr>
    </w:div>
    <w:div w:id="1134256110">
      <w:bodyDiv w:val="1"/>
      <w:marLeft w:val="0"/>
      <w:marRight w:val="0"/>
      <w:marTop w:val="0"/>
      <w:marBottom w:val="0"/>
      <w:divBdr>
        <w:top w:val="none" w:sz="0" w:space="0" w:color="auto"/>
        <w:left w:val="none" w:sz="0" w:space="0" w:color="auto"/>
        <w:bottom w:val="none" w:sz="0" w:space="0" w:color="auto"/>
        <w:right w:val="none" w:sz="0" w:space="0" w:color="auto"/>
      </w:divBdr>
    </w:div>
    <w:div w:id="1139490657">
      <w:bodyDiv w:val="1"/>
      <w:marLeft w:val="0"/>
      <w:marRight w:val="0"/>
      <w:marTop w:val="0"/>
      <w:marBottom w:val="0"/>
      <w:divBdr>
        <w:top w:val="none" w:sz="0" w:space="0" w:color="auto"/>
        <w:left w:val="none" w:sz="0" w:space="0" w:color="auto"/>
        <w:bottom w:val="none" w:sz="0" w:space="0" w:color="auto"/>
        <w:right w:val="none" w:sz="0" w:space="0" w:color="auto"/>
      </w:divBdr>
    </w:div>
    <w:div w:id="1140540382">
      <w:bodyDiv w:val="1"/>
      <w:marLeft w:val="0"/>
      <w:marRight w:val="0"/>
      <w:marTop w:val="0"/>
      <w:marBottom w:val="0"/>
      <w:divBdr>
        <w:top w:val="none" w:sz="0" w:space="0" w:color="auto"/>
        <w:left w:val="none" w:sz="0" w:space="0" w:color="auto"/>
        <w:bottom w:val="none" w:sz="0" w:space="0" w:color="auto"/>
        <w:right w:val="none" w:sz="0" w:space="0" w:color="auto"/>
      </w:divBdr>
    </w:div>
    <w:div w:id="1141118311">
      <w:bodyDiv w:val="1"/>
      <w:marLeft w:val="0"/>
      <w:marRight w:val="0"/>
      <w:marTop w:val="0"/>
      <w:marBottom w:val="0"/>
      <w:divBdr>
        <w:top w:val="none" w:sz="0" w:space="0" w:color="auto"/>
        <w:left w:val="none" w:sz="0" w:space="0" w:color="auto"/>
        <w:bottom w:val="none" w:sz="0" w:space="0" w:color="auto"/>
        <w:right w:val="none" w:sz="0" w:space="0" w:color="auto"/>
      </w:divBdr>
    </w:div>
    <w:div w:id="1145976570">
      <w:bodyDiv w:val="1"/>
      <w:marLeft w:val="0"/>
      <w:marRight w:val="0"/>
      <w:marTop w:val="0"/>
      <w:marBottom w:val="0"/>
      <w:divBdr>
        <w:top w:val="none" w:sz="0" w:space="0" w:color="auto"/>
        <w:left w:val="none" w:sz="0" w:space="0" w:color="auto"/>
        <w:bottom w:val="none" w:sz="0" w:space="0" w:color="auto"/>
        <w:right w:val="none" w:sz="0" w:space="0" w:color="auto"/>
      </w:divBdr>
    </w:div>
    <w:div w:id="1150058364">
      <w:bodyDiv w:val="1"/>
      <w:marLeft w:val="0"/>
      <w:marRight w:val="0"/>
      <w:marTop w:val="0"/>
      <w:marBottom w:val="0"/>
      <w:divBdr>
        <w:top w:val="none" w:sz="0" w:space="0" w:color="auto"/>
        <w:left w:val="none" w:sz="0" w:space="0" w:color="auto"/>
        <w:bottom w:val="none" w:sz="0" w:space="0" w:color="auto"/>
        <w:right w:val="none" w:sz="0" w:space="0" w:color="auto"/>
      </w:divBdr>
    </w:div>
    <w:div w:id="1150290551">
      <w:bodyDiv w:val="1"/>
      <w:marLeft w:val="0"/>
      <w:marRight w:val="0"/>
      <w:marTop w:val="0"/>
      <w:marBottom w:val="0"/>
      <w:divBdr>
        <w:top w:val="none" w:sz="0" w:space="0" w:color="auto"/>
        <w:left w:val="none" w:sz="0" w:space="0" w:color="auto"/>
        <w:bottom w:val="none" w:sz="0" w:space="0" w:color="auto"/>
        <w:right w:val="none" w:sz="0" w:space="0" w:color="auto"/>
      </w:divBdr>
    </w:div>
    <w:div w:id="1153915624">
      <w:bodyDiv w:val="1"/>
      <w:marLeft w:val="0"/>
      <w:marRight w:val="0"/>
      <w:marTop w:val="0"/>
      <w:marBottom w:val="0"/>
      <w:divBdr>
        <w:top w:val="none" w:sz="0" w:space="0" w:color="auto"/>
        <w:left w:val="none" w:sz="0" w:space="0" w:color="auto"/>
        <w:bottom w:val="none" w:sz="0" w:space="0" w:color="auto"/>
        <w:right w:val="none" w:sz="0" w:space="0" w:color="auto"/>
      </w:divBdr>
    </w:div>
    <w:div w:id="1159426155">
      <w:bodyDiv w:val="1"/>
      <w:marLeft w:val="0"/>
      <w:marRight w:val="0"/>
      <w:marTop w:val="0"/>
      <w:marBottom w:val="0"/>
      <w:divBdr>
        <w:top w:val="none" w:sz="0" w:space="0" w:color="auto"/>
        <w:left w:val="none" w:sz="0" w:space="0" w:color="auto"/>
        <w:bottom w:val="none" w:sz="0" w:space="0" w:color="auto"/>
        <w:right w:val="none" w:sz="0" w:space="0" w:color="auto"/>
      </w:divBdr>
    </w:div>
    <w:div w:id="1161387918">
      <w:bodyDiv w:val="1"/>
      <w:marLeft w:val="0"/>
      <w:marRight w:val="0"/>
      <w:marTop w:val="0"/>
      <w:marBottom w:val="0"/>
      <w:divBdr>
        <w:top w:val="none" w:sz="0" w:space="0" w:color="auto"/>
        <w:left w:val="none" w:sz="0" w:space="0" w:color="auto"/>
        <w:bottom w:val="none" w:sz="0" w:space="0" w:color="auto"/>
        <w:right w:val="none" w:sz="0" w:space="0" w:color="auto"/>
      </w:divBdr>
    </w:div>
    <w:div w:id="1161577420">
      <w:bodyDiv w:val="1"/>
      <w:marLeft w:val="0"/>
      <w:marRight w:val="0"/>
      <w:marTop w:val="0"/>
      <w:marBottom w:val="0"/>
      <w:divBdr>
        <w:top w:val="none" w:sz="0" w:space="0" w:color="auto"/>
        <w:left w:val="none" w:sz="0" w:space="0" w:color="auto"/>
        <w:bottom w:val="none" w:sz="0" w:space="0" w:color="auto"/>
        <w:right w:val="none" w:sz="0" w:space="0" w:color="auto"/>
      </w:divBdr>
    </w:div>
    <w:div w:id="1161696286">
      <w:bodyDiv w:val="1"/>
      <w:marLeft w:val="0"/>
      <w:marRight w:val="0"/>
      <w:marTop w:val="0"/>
      <w:marBottom w:val="0"/>
      <w:divBdr>
        <w:top w:val="none" w:sz="0" w:space="0" w:color="auto"/>
        <w:left w:val="none" w:sz="0" w:space="0" w:color="auto"/>
        <w:bottom w:val="none" w:sz="0" w:space="0" w:color="auto"/>
        <w:right w:val="none" w:sz="0" w:space="0" w:color="auto"/>
      </w:divBdr>
    </w:div>
    <w:div w:id="1163664298">
      <w:bodyDiv w:val="1"/>
      <w:marLeft w:val="0"/>
      <w:marRight w:val="0"/>
      <w:marTop w:val="0"/>
      <w:marBottom w:val="0"/>
      <w:divBdr>
        <w:top w:val="none" w:sz="0" w:space="0" w:color="auto"/>
        <w:left w:val="none" w:sz="0" w:space="0" w:color="auto"/>
        <w:bottom w:val="none" w:sz="0" w:space="0" w:color="auto"/>
        <w:right w:val="none" w:sz="0" w:space="0" w:color="auto"/>
      </w:divBdr>
    </w:div>
    <w:div w:id="1168669006">
      <w:bodyDiv w:val="1"/>
      <w:marLeft w:val="0"/>
      <w:marRight w:val="0"/>
      <w:marTop w:val="0"/>
      <w:marBottom w:val="0"/>
      <w:divBdr>
        <w:top w:val="none" w:sz="0" w:space="0" w:color="auto"/>
        <w:left w:val="none" w:sz="0" w:space="0" w:color="auto"/>
        <w:bottom w:val="none" w:sz="0" w:space="0" w:color="auto"/>
        <w:right w:val="none" w:sz="0" w:space="0" w:color="auto"/>
      </w:divBdr>
    </w:div>
    <w:div w:id="1170753136">
      <w:bodyDiv w:val="1"/>
      <w:marLeft w:val="0"/>
      <w:marRight w:val="0"/>
      <w:marTop w:val="0"/>
      <w:marBottom w:val="0"/>
      <w:divBdr>
        <w:top w:val="none" w:sz="0" w:space="0" w:color="auto"/>
        <w:left w:val="none" w:sz="0" w:space="0" w:color="auto"/>
        <w:bottom w:val="none" w:sz="0" w:space="0" w:color="auto"/>
        <w:right w:val="none" w:sz="0" w:space="0" w:color="auto"/>
      </w:divBdr>
    </w:div>
    <w:div w:id="1176656690">
      <w:bodyDiv w:val="1"/>
      <w:marLeft w:val="0"/>
      <w:marRight w:val="0"/>
      <w:marTop w:val="0"/>
      <w:marBottom w:val="0"/>
      <w:divBdr>
        <w:top w:val="none" w:sz="0" w:space="0" w:color="auto"/>
        <w:left w:val="none" w:sz="0" w:space="0" w:color="auto"/>
        <w:bottom w:val="none" w:sz="0" w:space="0" w:color="auto"/>
        <w:right w:val="none" w:sz="0" w:space="0" w:color="auto"/>
      </w:divBdr>
    </w:div>
    <w:div w:id="1180507293">
      <w:bodyDiv w:val="1"/>
      <w:marLeft w:val="0"/>
      <w:marRight w:val="0"/>
      <w:marTop w:val="0"/>
      <w:marBottom w:val="0"/>
      <w:divBdr>
        <w:top w:val="none" w:sz="0" w:space="0" w:color="auto"/>
        <w:left w:val="none" w:sz="0" w:space="0" w:color="auto"/>
        <w:bottom w:val="none" w:sz="0" w:space="0" w:color="auto"/>
        <w:right w:val="none" w:sz="0" w:space="0" w:color="auto"/>
      </w:divBdr>
    </w:div>
    <w:div w:id="1182476195">
      <w:bodyDiv w:val="1"/>
      <w:marLeft w:val="0"/>
      <w:marRight w:val="0"/>
      <w:marTop w:val="0"/>
      <w:marBottom w:val="0"/>
      <w:divBdr>
        <w:top w:val="none" w:sz="0" w:space="0" w:color="auto"/>
        <w:left w:val="none" w:sz="0" w:space="0" w:color="auto"/>
        <w:bottom w:val="none" w:sz="0" w:space="0" w:color="auto"/>
        <w:right w:val="none" w:sz="0" w:space="0" w:color="auto"/>
      </w:divBdr>
    </w:div>
    <w:div w:id="1182624088">
      <w:bodyDiv w:val="1"/>
      <w:marLeft w:val="0"/>
      <w:marRight w:val="0"/>
      <w:marTop w:val="0"/>
      <w:marBottom w:val="0"/>
      <w:divBdr>
        <w:top w:val="none" w:sz="0" w:space="0" w:color="auto"/>
        <w:left w:val="none" w:sz="0" w:space="0" w:color="auto"/>
        <w:bottom w:val="none" w:sz="0" w:space="0" w:color="auto"/>
        <w:right w:val="none" w:sz="0" w:space="0" w:color="auto"/>
      </w:divBdr>
    </w:div>
    <w:div w:id="1183590987">
      <w:bodyDiv w:val="1"/>
      <w:marLeft w:val="0"/>
      <w:marRight w:val="0"/>
      <w:marTop w:val="0"/>
      <w:marBottom w:val="0"/>
      <w:divBdr>
        <w:top w:val="none" w:sz="0" w:space="0" w:color="auto"/>
        <w:left w:val="none" w:sz="0" w:space="0" w:color="auto"/>
        <w:bottom w:val="none" w:sz="0" w:space="0" w:color="auto"/>
        <w:right w:val="none" w:sz="0" w:space="0" w:color="auto"/>
      </w:divBdr>
    </w:div>
    <w:div w:id="1192837776">
      <w:bodyDiv w:val="1"/>
      <w:marLeft w:val="0"/>
      <w:marRight w:val="0"/>
      <w:marTop w:val="0"/>
      <w:marBottom w:val="0"/>
      <w:divBdr>
        <w:top w:val="none" w:sz="0" w:space="0" w:color="auto"/>
        <w:left w:val="none" w:sz="0" w:space="0" w:color="auto"/>
        <w:bottom w:val="none" w:sz="0" w:space="0" w:color="auto"/>
        <w:right w:val="none" w:sz="0" w:space="0" w:color="auto"/>
      </w:divBdr>
    </w:div>
    <w:div w:id="1196701420">
      <w:bodyDiv w:val="1"/>
      <w:marLeft w:val="0"/>
      <w:marRight w:val="0"/>
      <w:marTop w:val="0"/>
      <w:marBottom w:val="0"/>
      <w:divBdr>
        <w:top w:val="none" w:sz="0" w:space="0" w:color="auto"/>
        <w:left w:val="none" w:sz="0" w:space="0" w:color="auto"/>
        <w:bottom w:val="none" w:sz="0" w:space="0" w:color="auto"/>
        <w:right w:val="none" w:sz="0" w:space="0" w:color="auto"/>
      </w:divBdr>
    </w:div>
    <w:div w:id="1198736246">
      <w:bodyDiv w:val="1"/>
      <w:marLeft w:val="0"/>
      <w:marRight w:val="0"/>
      <w:marTop w:val="0"/>
      <w:marBottom w:val="0"/>
      <w:divBdr>
        <w:top w:val="none" w:sz="0" w:space="0" w:color="auto"/>
        <w:left w:val="none" w:sz="0" w:space="0" w:color="auto"/>
        <w:bottom w:val="none" w:sz="0" w:space="0" w:color="auto"/>
        <w:right w:val="none" w:sz="0" w:space="0" w:color="auto"/>
      </w:divBdr>
    </w:div>
    <w:div w:id="1205826420">
      <w:bodyDiv w:val="1"/>
      <w:marLeft w:val="0"/>
      <w:marRight w:val="0"/>
      <w:marTop w:val="0"/>
      <w:marBottom w:val="0"/>
      <w:divBdr>
        <w:top w:val="none" w:sz="0" w:space="0" w:color="auto"/>
        <w:left w:val="none" w:sz="0" w:space="0" w:color="auto"/>
        <w:bottom w:val="none" w:sz="0" w:space="0" w:color="auto"/>
        <w:right w:val="none" w:sz="0" w:space="0" w:color="auto"/>
      </w:divBdr>
    </w:div>
    <w:div w:id="1207831534">
      <w:bodyDiv w:val="1"/>
      <w:marLeft w:val="0"/>
      <w:marRight w:val="0"/>
      <w:marTop w:val="0"/>
      <w:marBottom w:val="0"/>
      <w:divBdr>
        <w:top w:val="none" w:sz="0" w:space="0" w:color="auto"/>
        <w:left w:val="none" w:sz="0" w:space="0" w:color="auto"/>
        <w:bottom w:val="none" w:sz="0" w:space="0" w:color="auto"/>
        <w:right w:val="none" w:sz="0" w:space="0" w:color="auto"/>
      </w:divBdr>
    </w:div>
    <w:div w:id="1211262075">
      <w:bodyDiv w:val="1"/>
      <w:marLeft w:val="0"/>
      <w:marRight w:val="0"/>
      <w:marTop w:val="0"/>
      <w:marBottom w:val="0"/>
      <w:divBdr>
        <w:top w:val="none" w:sz="0" w:space="0" w:color="auto"/>
        <w:left w:val="none" w:sz="0" w:space="0" w:color="auto"/>
        <w:bottom w:val="none" w:sz="0" w:space="0" w:color="auto"/>
        <w:right w:val="none" w:sz="0" w:space="0" w:color="auto"/>
      </w:divBdr>
    </w:div>
    <w:div w:id="1211262605">
      <w:bodyDiv w:val="1"/>
      <w:marLeft w:val="0"/>
      <w:marRight w:val="0"/>
      <w:marTop w:val="0"/>
      <w:marBottom w:val="0"/>
      <w:divBdr>
        <w:top w:val="none" w:sz="0" w:space="0" w:color="auto"/>
        <w:left w:val="none" w:sz="0" w:space="0" w:color="auto"/>
        <w:bottom w:val="none" w:sz="0" w:space="0" w:color="auto"/>
        <w:right w:val="none" w:sz="0" w:space="0" w:color="auto"/>
      </w:divBdr>
    </w:div>
    <w:div w:id="1214542639">
      <w:bodyDiv w:val="1"/>
      <w:marLeft w:val="0"/>
      <w:marRight w:val="0"/>
      <w:marTop w:val="0"/>
      <w:marBottom w:val="0"/>
      <w:divBdr>
        <w:top w:val="none" w:sz="0" w:space="0" w:color="auto"/>
        <w:left w:val="none" w:sz="0" w:space="0" w:color="auto"/>
        <w:bottom w:val="none" w:sz="0" w:space="0" w:color="auto"/>
        <w:right w:val="none" w:sz="0" w:space="0" w:color="auto"/>
      </w:divBdr>
    </w:div>
    <w:div w:id="1215896917">
      <w:bodyDiv w:val="1"/>
      <w:marLeft w:val="0"/>
      <w:marRight w:val="0"/>
      <w:marTop w:val="0"/>
      <w:marBottom w:val="0"/>
      <w:divBdr>
        <w:top w:val="none" w:sz="0" w:space="0" w:color="auto"/>
        <w:left w:val="none" w:sz="0" w:space="0" w:color="auto"/>
        <w:bottom w:val="none" w:sz="0" w:space="0" w:color="auto"/>
        <w:right w:val="none" w:sz="0" w:space="0" w:color="auto"/>
      </w:divBdr>
    </w:div>
    <w:div w:id="1222598745">
      <w:bodyDiv w:val="1"/>
      <w:marLeft w:val="0"/>
      <w:marRight w:val="0"/>
      <w:marTop w:val="0"/>
      <w:marBottom w:val="0"/>
      <w:divBdr>
        <w:top w:val="none" w:sz="0" w:space="0" w:color="auto"/>
        <w:left w:val="none" w:sz="0" w:space="0" w:color="auto"/>
        <w:bottom w:val="none" w:sz="0" w:space="0" w:color="auto"/>
        <w:right w:val="none" w:sz="0" w:space="0" w:color="auto"/>
      </w:divBdr>
    </w:div>
    <w:div w:id="1225675697">
      <w:bodyDiv w:val="1"/>
      <w:marLeft w:val="0"/>
      <w:marRight w:val="0"/>
      <w:marTop w:val="0"/>
      <w:marBottom w:val="0"/>
      <w:divBdr>
        <w:top w:val="none" w:sz="0" w:space="0" w:color="auto"/>
        <w:left w:val="none" w:sz="0" w:space="0" w:color="auto"/>
        <w:bottom w:val="none" w:sz="0" w:space="0" w:color="auto"/>
        <w:right w:val="none" w:sz="0" w:space="0" w:color="auto"/>
      </w:divBdr>
    </w:div>
    <w:div w:id="1228884374">
      <w:bodyDiv w:val="1"/>
      <w:marLeft w:val="0"/>
      <w:marRight w:val="0"/>
      <w:marTop w:val="0"/>
      <w:marBottom w:val="0"/>
      <w:divBdr>
        <w:top w:val="none" w:sz="0" w:space="0" w:color="auto"/>
        <w:left w:val="none" w:sz="0" w:space="0" w:color="auto"/>
        <w:bottom w:val="none" w:sz="0" w:space="0" w:color="auto"/>
        <w:right w:val="none" w:sz="0" w:space="0" w:color="auto"/>
      </w:divBdr>
    </w:div>
    <w:div w:id="1230111233">
      <w:bodyDiv w:val="1"/>
      <w:marLeft w:val="0"/>
      <w:marRight w:val="0"/>
      <w:marTop w:val="0"/>
      <w:marBottom w:val="0"/>
      <w:divBdr>
        <w:top w:val="none" w:sz="0" w:space="0" w:color="auto"/>
        <w:left w:val="none" w:sz="0" w:space="0" w:color="auto"/>
        <w:bottom w:val="none" w:sz="0" w:space="0" w:color="auto"/>
        <w:right w:val="none" w:sz="0" w:space="0" w:color="auto"/>
      </w:divBdr>
    </w:div>
    <w:div w:id="1230192649">
      <w:bodyDiv w:val="1"/>
      <w:marLeft w:val="0"/>
      <w:marRight w:val="0"/>
      <w:marTop w:val="0"/>
      <w:marBottom w:val="0"/>
      <w:divBdr>
        <w:top w:val="none" w:sz="0" w:space="0" w:color="auto"/>
        <w:left w:val="none" w:sz="0" w:space="0" w:color="auto"/>
        <w:bottom w:val="none" w:sz="0" w:space="0" w:color="auto"/>
        <w:right w:val="none" w:sz="0" w:space="0" w:color="auto"/>
      </w:divBdr>
    </w:div>
    <w:div w:id="1231573733">
      <w:bodyDiv w:val="1"/>
      <w:marLeft w:val="0"/>
      <w:marRight w:val="0"/>
      <w:marTop w:val="0"/>
      <w:marBottom w:val="0"/>
      <w:divBdr>
        <w:top w:val="none" w:sz="0" w:space="0" w:color="auto"/>
        <w:left w:val="none" w:sz="0" w:space="0" w:color="auto"/>
        <w:bottom w:val="none" w:sz="0" w:space="0" w:color="auto"/>
        <w:right w:val="none" w:sz="0" w:space="0" w:color="auto"/>
      </w:divBdr>
    </w:div>
    <w:div w:id="1231699551">
      <w:bodyDiv w:val="1"/>
      <w:marLeft w:val="0"/>
      <w:marRight w:val="0"/>
      <w:marTop w:val="0"/>
      <w:marBottom w:val="0"/>
      <w:divBdr>
        <w:top w:val="none" w:sz="0" w:space="0" w:color="auto"/>
        <w:left w:val="none" w:sz="0" w:space="0" w:color="auto"/>
        <w:bottom w:val="none" w:sz="0" w:space="0" w:color="auto"/>
        <w:right w:val="none" w:sz="0" w:space="0" w:color="auto"/>
      </w:divBdr>
    </w:div>
    <w:div w:id="1234512730">
      <w:bodyDiv w:val="1"/>
      <w:marLeft w:val="0"/>
      <w:marRight w:val="0"/>
      <w:marTop w:val="0"/>
      <w:marBottom w:val="0"/>
      <w:divBdr>
        <w:top w:val="none" w:sz="0" w:space="0" w:color="auto"/>
        <w:left w:val="none" w:sz="0" w:space="0" w:color="auto"/>
        <w:bottom w:val="none" w:sz="0" w:space="0" w:color="auto"/>
        <w:right w:val="none" w:sz="0" w:space="0" w:color="auto"/>
      </w:divBdr>
    </w:div>
    <w:div w:id="1241907903">
      <w:bodyDiv w:val="1"/>
      <w:marLeft w:val="0"/>
      <w:marRight w:val="0"/>
      <w:marTop w:val="0"/>
      <w:marBottom w:val="0"/>
      <w:divBdr>
        <w:top w:val="none" w:sz="0" w:space="0" w:color="auto"/>
        <w:left w:val="none" w:sz="0" w:space="0" w:color="auto"/>
        <w:bottom w:val="none" w:sz="0" w:space="0" w:color="auto"/>
        <w:right w:val="none" w:sz="0" w:space="0" w:color="auto"/>
      </w:divBdr>
    </w:div>
    <w:div w:id="1246652077">
      <w:bodyDiv w:val="1"/>
      <w:marLeft w:val="0"/>
      <w:marRight w:val="0"/>
      <w:marTop w:val="0"/>
      <w:marBottom w:val="0"/>
      <w:divBdr>
        <w:top w:val="none" w:sz="0" w:space="0" w:color="auto"/>
        <w:left w:val="none" w:sz="0" w:space="0" w:color="auto"/>
        <w:bottom w:val="none" w:sz="0" w:space="0" w:color="auto"/>
        <w:right w:val="none" w:sz="0" w:space="0" w:color="auto"/>
      </w:divBdr>
    </w:div>
    <w:div w:id="1251545163">
      <w:bodyDiv w:val="1"/>
      <w:marLeft w:val="0"/>
      <w:marRight w:val="0"/>
      <w:marTop w:val="0"/>
      <w:marBottom w:val="0"/>
      <w:divBdr>
        <w:top w:val="none" w:sz="0" w:space="0" w:color="auto"/>
        <w:left w:val="none" w:sz="0" w:space="0" w:color="auto"/>
        <w:bottom w:val="none" w:sz="0" w:space="0" w:color="auto"/>
        <w:right w:val="none" w:sz="0" w:space="0" w:color="auto"/>
      </w:divBdr>
    </w:div>
    <w:div w:id="1255167905">
      <w:bodyDiv w:val="1"/>
      <w:marLeft w:val="0"/>
      <w:marRight w:val="0"/>
      <w:marTop w:val="0"/>
      <w:marBottom w:val="0"/>
      <w:divBdr>
        <w:top w:val="none" w:sz="0" w:space="0" w:color="auto"/>
        <w:left w:val="none" w:sz="0" w:space="0" w:color="auto"/>
        <w:bottom w:val="none" w:sz="0" w:space="0" w:color="auto"/>
        <w:right w:val="none" w:sz="0" w:space="0" w:color="auto"/>
      </w:divBdr>
    </w:div>
    <w:div w:id="1256865888">
      <w:bodyDiv w:val="1"/>
      <w:marLeft w:val="0"/>
      <w:marRight w:val="0"/>
      <w:marTop w:val="0"/>
      <w:marBottom w:val="0"/>
      <w:divBdr>
        <w:top w:val="none" w:sz="0" w:space="0" w:color="auto"/>
        <w:left w:val="none" w:sz="0" w:space="0" w:color="auto"/>
        <w:bottom w:val="none" w:sz="0" w:space="0" w:color="auto"/>
        <w:right w:val="none" w:sz="0" w:space="0" w:color="auto"/>
      </w:divBdr>
    </w:div>
    <w:div w:id="1257129169">
      <w:bodyDiv w:val="1"/>
      <w:marLeft w:val="0"/>
      <w:marRight w:val="0"/>
      <w:marTop w:val="0"/>
      <w:marBottom w:val="0"/>
      <w:divBdr>
        <w:top w:val="none" w:sz="0" w:space="0" w:color="auto"/>
        <w:left w:val="none" w:sz="0" w:space="0" w:color="auto"/>
        <w:bottom w:val="none" w:sz="0" w:space="0" w:color="auto"/>
        <w:right w:val="none" w:sz="0" w:space="0" w:color="auto"/>
      </w:divBdr>
    </w:div>
    <w:div w:id="1257329782">
      <w:bodyDiv w:val="1"/>
      <w:marLeft w:val="0"/>
      <w:marRight w:val="0"/>
      <w:marTop w:val="0"/>
      <w:marBottom w:val="0"/>
      <w:divBdr>
        <w:top w:val="none" w:sz="0" w:space="0" w:color="auto"/>
        <w:left w:val="none" w:sz="0" w:space="0" w:color="auto"/>
        <w:bottom w:val="none" w:sz="0" w:space="0" w:color="auto"/>
        <w:right w:val="none" w:sz="0" w:space="0" w:color="auto"/>
      </w:divBdr>
    </w:div>
    <w:div w:id="1265726759">
      <w:bodyDiv w:val="1"/>
      <w:marLeft w:val="0"/>
      <w:marRight w:val="0"/>
      <w:marTop w:val="0"/>
      <w:marBottom w:val="0"/>
      <w:divBdr>
        <w:top w:val="none" w:sz="0" w:space="0" w:color="auto"/>
        <w:left w:val="none" w:sz="0" w:space="0" w:color="auto"/>
        <w:bottom w:val="none" w:sz="0" w:space="0" w:color="auto"/>
        <w:right w:val="none" w:sz="0" w:space="0" w:color="auto"/>
      </w:divBdr>
    </w:div>
    <w:div w:id="1272005569">
      <w:bodyDiv w:val="1"/>
      <w:marLeft w:val="0"/>
      <w:marRight w:val="0"/>
      <w:marTop w:val="0"/>
      <w:marBottom w:val="0"/>
      <w:divBdr>
        <w:top w:val="none" w:sz="0" w:space="0" w:color="auto"/>
        <w:left w:val="none" w:sz="0" w:space="0" w:color="auto"/>
        <w:bottom w:val="none" w:sz="0" w:space="0" w:color="auto"/>
        <w:right w:val="none" w:sz="0" w:space="0" w:color="auto"/>
      </w:divBdr>
    </w:div>
    <w:div w:id="1272200381">
      <w:bodyDiv w:val="1"/>
      <w:marLeft w:val="0"/>
      <w:marRight w:val="0"/>
      <w:marTop w:val="0"/>
      <w:marBottom w:val="0"/>
      <w:divBdr>
        <w:top w:val="none" w:sz="0" w:space="0" w:color="auto"/>
        <w:left w:val="none" w:sz="0" w:space="0" w:color="auto"/>
        <w:bottom w:val="none" w:sz="0" w:space="0" w:color="auto"/>
        <w:right w:val="none" w:sz="0" w:space="0" w:color="auto"/>
      </w:divBdr>
    </w:div>
    <w:div w:id="1272513212">
      <w:bodyDiv w:val="1"/>
      <w:marLeft w:val="0"/>
      <w:marRight w:val="0"/>
      <w:marTop w:val="0"/>
      <w:marBottom w:val="0"/>
      <w:divBdr>
        <w:top w:val="none" w:sz="0" w:space="0" w:color="auto"/>
        <w:left w:val="none" w:sz="0" w:space="0" w:color="auto"/>
        <w:bottom w:val="none" w:sz="0" w:space="0" w:color="auto"/>
        <w:right w:val="none" w:sz="0" w:space="0" w:color="auto"/>
      </w:divBdr>
    </w:div>
    <w:div w:id="1283222349">
      <w:bodyDiv w:val="1"/>
      <w:marLeft w:val="0"/>
      <w:marRight w:val="0"/>
      <w:marTop w:val="0"/>
      <w:marBottom w:val="0"/>
      <w:divBdr>
        <w:top w:val="none" w:sz="0" w:space="0" w:color="auto"/>
        <w:left w:val="none" w:sz="0" w:space="0" w:color="auto"/>
        <w:bottom w:val="none" w:sz="0" w:space="0" w:color="auto"/>
        <w:right w:val="none" w:sz="0" w:space="0" w:color="auto"/>
      </w:divBdr>
    </w:div>
    <w:div w:id="1283918189">
      <w:bodyDiv w:val="1"/>
      <w:marLeft w:val="0"/>
      <w:marRight w:val="0"/>
      <w:marTop w:val="0"/>
      <w:marBottom w:val="0"/>
      <w:divBdr>
        <w:top w:val="none" w:sz="0" w:space="0" w:color="auto"/>
        <w:left w:val="none" w:sz="0" w:space="0" w:color="auto"/>
        <w:bottom w:val="none" w:sz="0" w:space="0" w:color="auto"/>
        <w:right w:val="none" w:sz="0" w:space="0" w:color="auto"/>
      </w:divBdr>
    </w:div>
    <w:div w:id="1285037933">
      <w:bodyDiv w:val="1"/>
      <w:marLeft w:val="0"/>
      <w:marRight w:val="0"/>
      <w:marTop w:val="0"/>
      <w:marBottom w:val="0"/>
      <w:divBdr>
        <w:top w:val="none" w:sz="0" w:space="0" w:color="auto"/>
        <w:left w:val="none" w:sz="0" w:space="0" w:color="auto"/>
        <w:bottom w:val="none" w:sz="0" w:space="0" w:color="auto"/>
        <w:right w:val="none" w:sz="0" w:space="0" w:color="auto"/>
      </w:divBdr>
    </w:div>
    <w:div w:id="1285506023">
      <w:bodyDiv w:val="1"/>
      <w:marLeft w:val="0"/>
      <w:marRight w:val="0"/>
      <w:marTop w:val="0"/>
      <w:marBottom w:val="0"/>
      <w:divBdr>
        <w:top w:val="none" w:sz="0" w:space="0" w:color="auto"/>
        <w:left w:val="none" w:sz="0" w:space="0" w:color="auto"/>
        <w:bottom w:val="none" w:sz="0" w:space="0" w:color="auto"/>
        <w:right w:val="none" w:sz="0" w:space="0" w:color="auto"/>
      </w:divBdr>
    </w:div>
    <w:div w:id="1287270546">
      <w:bodyDiv w:val="1"/>
      <w:marLeft w:val="0"/>
      <w:marRight w:val="0"/>
      <w:marTop w:val="0"/>
      <w:marBottom w:val="0"/>
      <w:divBdr>
        <w:top w:val="none" w:sz="0" w:space="0" w:color="auto"/>
        <w:left w:val="none" w:sz="0" w:space="0" w:color="auto"/>
        <w:bottom w:val="none" w:sz="0" w:space="0" w:color="auto"/>
        <w:right w:val="none" w:sz="0" w:space="0" w:color="auto"/>
      </w:divBdr>
    </w:div>
    <w:div w:id="1304969253">
      <w:bodyDiv w:val="1"/>
      <w:marLeft w:val="0"/>
      <w:marRight w:val="0"/>
      <w:marTop w:val="0"/>
      <w:marBottom w:val="0"/>
      <w:divBdr>
        <w:top w:val="none" w:sz="0" w:space="0" w:color="auto"/>
        <w:left w:val="none" w:sz="0" w:space="0" w:color="auto"/>
        <w:bottom w:val="none" w:sz="0" w:space="0" w:color="auto"/>
        <w:right w:val="none" w:sz="0" w:space="0" w:color="auto"/>
      </w:divBdr>
    </w:div>
    <w:div w:id="1306202571">
      <w:bodyDiv w:val="1"/>
      <w:marLeft w:val="0"/>
      <w:marRight w:val="0"/>
      <w:marTop w:val="0"/>
      <w:marBottom w:val="0"/>
      <w:divBdr>
        <w:top w:val="none" w:sz="0" w:space="0" w:color="auto"/>
        <w:left w:val="none" w:sz="0" w:space="0" w:color="auto"/>
        <w:bottom w:val="none" w:sz="0" w:space="0" w:color="auto"/>
        <w:right w:val="none" w:sz="0" w:space="0" w:color="auto"/>
      </w:divBdr>
    </w:div>
    <w:div w:id="1318264704">
      <w:bodyDiv w:val="1"/>
      <w:marLeft w:val="0"/>
      <w:marRight w:val="0"/>
      <w:marTop w:val="0"/>
      <w:marBottom w:val="0"/>
      <w:divBdr>
        <w:top w:val="none" w:sz="0" w:space="0" w:color="auto"/>
        <w:left w:val="none" w:sz="0" w:space="0" w:color="auto"/>
        <w:bottom w:val="none" w:sz="0" w:space="0" w:color="auto"/>
        <w:right w:val="none" w:sz="0" w:space="0" w:color="auto"/>
      </w:divBdr>
    </w:div>
    <w:div w:id="1323194278">
      <w:bodyDiv w:val="1"/>
      <w:marLeft w:val="0"/>
      <w:marRight w:val="0"/>
      <w:marTop w:val="0"/>
      <w:marBottom w:val="0"/>
      <w:divBdr>
        <w:top w:val="none" w:sz="0" w:space="0" w:color="auto"/>
        <w:left w:val="none" w:sz="0" w:space="0" w:color="auto"/>
        <w:bottom w:val="none" w:sz="0" w:space="0" w:color="auto"/>
        <w:right w:val="none" w:sz="0" w:space="0" w:color="auto"/>
      </w:divBdr>
    </w:div>
    <w:div w:id="1327057108">
      <w:bodyDiv w:val="1"/>
      <w:marLeft w:val="0"/>
      <w:marRight w:val="0"/>
      <w:marTop w:val="0"/>
      <w:marBottom w:val="0"/>
      <w:divBdr>
        <w:top w:val="none" w:sz="0" w:space="0" w:color="auto"/>
        <w:left w:val="none" w:sz="0" w:space="0" w:color="auto"/>
        <w:bottom w:val="none" w:sz="0" w:space="0" w:color="auto"/>
        <w:right w:val="none" w:sz="0" w:space="0" w:color="auto"/>
      </w:divBdr>
    </w:div>
    <w:div w:id="1333920790">
      <w:bodyDiv w:val="1"/>
      <w:marLeft w:val="0"/>
      <w:marRight w:val="0"/>
      <w:marTop w:val="0"/>
      <w:marBottom w:val="0"/>
      <w:divBdr>
        <w:top w:val="none" w:sz="0" w:space="0" w:color="auto"/>
        <w:left w:val="none" w:sz="0" w:space="0" w:color="auto"/>
        <w:bottom w:val="none" w:sz="0" w:space="0" w:color="auto"/>
        <w:right w:val="none" w:sz="0" w:space="0" w:color="auto"/>
      </w:divBdr>
    </w:div>
    <w:div w:id="1336765228">
      <w:bodyDiv w:val="1"/>
      <w:marLeft w:val="0"/>
      <w:marRight w:val="0"/>
      <w:marTop w:val="0"/>
      <w:marBottom w:val="0"/>
      <w:divBdr>
        <w:top w:val="none" w:sz="0" w:space="0" w:color="auto"/>
        <w:left w:val="none" w:sz="0" w:space="0" w:color="auto"/>
        <w:bottom w:val="none" w:sz="0" w:space="0" w:color="auto"/>
        <w:right w:val="none" w:sz="0" w:space="0" w:color="auto"/>
      </w:divBdr>
    </w:div>
    <w:div w:id="1338507493">
      <w:bodyDiv w:val="1"/>
      <w:marLeft w:val="0"/>
      <w:marRight w:val="0"/>
      <w:marTop w:val="0"/>
      <w:marBottom w:val="0"/>
      <w:divBdr>
        <w:top w:val="none" w:sz="0" w:space="0" w:color="auto"/>
        <w:left w:val="none" w:sz="0" w:space="0" w:color="auto"/>
        <w:bottom w:val="none" w:sz="0" w:space="0" w:color="auto"/>
        <w:right w:val="none" w:sz="0" w:space="0" w:color="auto"/>
      </w:divBdr>
    </w:div>
    <w:div w:id="1339389391">
      <w:bodyDiv w:val="1"/>
      <w:marLeft w:val="0"/>
      <w:marRight w:val="0"/>
      <w:marTop w:val="0"/>
      <w:marBottom w:val="0"/>
      <w:divBdr>
        <w:top w:val="none" w:sz="0" w:space="0" w:color="auto"/>
        <w:left w:val="none" w:sz="0" w:space="0" w:color="auto"/>
        <w:bottom w:val="none" w:sz="0" w:space="0" w:color="auto"/>
        <w:right w:val="none" w:sz="0" w:space="0" w:color="auto"/>
      </w:divBdr>
    </w:div>
    <w:div w:id="1339768405">
      <w:bodyDiv w:val="1"/>
      <w:marLeft w:val="0"/>
      <w:marRight w:val="0"/>
      <w:marTop w:val="0"/>
      <w:marBottom w:val="0"/>
      <w:divBdr>
        <w:top w:val="none" w:sz="0" w:space="0" w:color="auto"/>
        <w:left w:val="none" w:sz="0" w:space="0" w:color="auto"/>
        <w:bottom w:val="none" w:sz="0" w:space="0" w:color="auto"/>
        <w:right w:val="none" w:sz="0" w:space="0" w:color="auto"/>
      </w:divBdr>
    </w:div>
    <w:div w:id="1340428717">
      <w:bodyDiv w:val="1"/>
      <w:marLeft w:val="0"/>
      <w:marRight w:val="0"/>
      <w:marTop w:val="0"/>
      <w:marBottom w:val="0"/>
      <w:divBdr>
        <w:top w:val="none" w:sz="0" w:space="0" w:color="auto"/>
        <w:left w:val="none" w:sz="0" w:space="0" w:color="auto"/>
        <w:bottom w:val="none" w:sz="0" w:space="0" w:color="auto"/>
        <w:right w:val="none" w:sz="0" w:space="0" w:color="auto"/>
      </w:divBdr>
    </w:div>
    <w:div w:id="1352101577">
      <w:bodyDiv w:val="1"/>
      <w:marLeft w:val="0"/>
      <w:marRight w:val="0"/>
      <w:marTop w:val="0"/>
      <w:marBottom w:val="0"/>
      <w:divBdr>
        <w:top w:val="none" w:sz="0" w:space="0" w:color="auto"/>
        <w:left w:val="none" w:sz="0" w:space="0" w:color="auto"/>
        <w:bottom w:val="none" w:sz="0" w:space="0" w:color="auto"/>
        <w:right w:val="none" w:sz="0" w:space="0" w:color="auto"/>
      </w:divBdr>
    </w:div>
    <w:div w:id="1360164521">
      <w:bodyDiv w:val="1"/>
      <w:marLeft w:val="0"/>
      <w:marRight w:val="0"/>
      <w:marTop w:val="0"/>
      <w:marBottom w:val="0"/>
      <w:divBdr>
        <w:top w:val="none" w:sz="0" w:space="0" w:color="auto"/>
        <w:left w:val="none" w:sz="0" w:space="0" w:color="auto"/>
        <w:bottom w:val="none" w:sz="0" w:space="0" w:color="auto"/>
        <w:right w:val="none" w:sz="0" w:space="0" w:color="auto"/>
      </w:divBdr>
    </w:div>
    <w:div w:id="1370104567">
      <w:bodyDiv w:val="1"/>
      <w:marLeft w:val="0"/>
      <w:marRight w:val="0"/>
      <w:marTop w:val="0"/>
      <w:marBottom w:val="0"/>
      <w:divBdr>
        <w:top w:val="none" w:sz="0" w:space="0" w:color="auto"/>
        <w:left w:val="none" w:sz="0" w:space="0" w:color="auto"/>
        <w:bottom w:val="none" w:sz="0" w:space="0" w:color="auto"/>
        <w:right w:val="none" w:sz="0" w:space="0" w:color="auto"/>
      </w:divBdr>
    </w:div>
    <w:div w:id="1372027079">
      <w:bodyDiv w:val="1"/>
      <w:marLeft w:val="0"/>
      <w:marRight w:val="0"/>
      <w:marTop w:val="0"/>
      <w:marBottom w:val="0"/>
      <w:divBdr>
        <w:top w:val="none" w:sz="0" w:space="0" w:color="auto"/>
        <w:left w:val="none" w:sz="0" w:space="0" w:color="auto"/>
        <w:bottom w:val="none" w:sz="0" w:space="0" w:color="auto"/>
        <w:right w:val="none" w:sz="0" w:space="0" w:color="auto"/>
      </w:divBdr>
    </w:div>
    <w:div w:id="1374577132">
      <w:bodyDiv w:val="1"/>
      <w:marLeft w:val="0"/>
      <w:marRight w:val="0"/>
      <w:marTop w:val="0"/>
      <w:marBottom w:val="0"/>
      <w:divBdr>
        <w:top w:val="none" w:sz="0" w:space="0" w:color="auto"/>
        <w:left w:val="none" w:sz="0" w:space="0" w:color="auto"/>
        <w:bottom w:val="none" w:sz="0" w:space="0" w:color="auto"/>
        <w:right w:val="none" w:sz="0" w:space="0" w:color="auto"/>
      </w:divBdr>
    </w:div>
    <w:div w:id="1381856272">
      <w:bodyDiv w:val="1"/>
      <w:marLeft w:val="0"/>
      <w:marRight w:val="0"/>
      <w:marTop w:val="0"/>
      <w:marBottom w:val="0"/>
      <w:divBdr>
        <w:top w:val="none" w:sz="0" w:space="0" w:color="auto"/>
        <w:left w:val="none" w:sz="0" w:space="0" w:color="auto"/>
        <w:bottom w:val="none" w:sz="0" w:space="0" w:color="auto"/>
        <w:right w:val="none" w:sz="0" w:space="0" w:color="auto"/>
      </w:divBdr>
    </w:div>
    <w:div w:id="1391803710">
      <w:bodyDiv w:val="1"/>
      <w:marLeft w:val="0"/>
      <w:marRight w:val="0"/>
      <w:marTop w:val="0"/>
      <w:marBottom w:val="0"/>
      <w:divBdr>
        <w:top w:val="none" w:sz="0" w:space="0" w:color="auto"/>
        <w:left w:val="none" w:sz="0" w:space="0" w:color="auto"/>
        <w:bottom w:val="none" w:sz="0" w:space="0" w:color="auto"/>
        <w:right w:val="none" w:sz="0" w:space="0" w:color="auto"/>
      </w:divBdr>
    </w:div>
    <w:div w:id="1394425685">
      <w:bodyDiv w:val="1"/>
      <w:marLeft w:val="0"/>
      <w:marRight w:val="0"/>
      <w:marTop w:val="0"/>
      <w:marBottom w:val="0"/>
      <w:divBdr>
        <w:top w:val="none" w:sz="0" w:space="0" w:color="auto"/>
        <w:left w:val="none" w:sz="0" w:space="0" w:color="auto"/>
        <w:bottom w:val="none" w:sz="0" w:space="0" w:color="auto"/>
        <w:right w:val="none" w:sz="0" w:space="0" w:color="auto"/>
      </w:divBdr>
    </w:div>
    <w:div w:id="1405954554">
      <w:bodyDiv w:val="1"/>
      <w:marLeft w:val="0"/>
      <w:marRight w:val="0"/>
      <w:marTop w:val="0"/>
      <w:marBottom w:val="0"/>
      <w:divBdr>
        <w:top w:val="none" w:sz="0" w:space="0" w:color="auto"/>
        <w:left w:val="none" w:sz="0" w:space="0" w:color="auto"/>
        <w:bottom w:val="none" w:sz="0" w:space="0" w:color="auto"/>
        <w:right w:val="none" w:sz="0" w:space="0" w:color="auto"/>
      </w:divBdr>
    </w:div>
    <w:div w:id="1408073715">
      <w:bodyDiv w:val="1"/>
      <w:marLeft w:val="0"/>
      <w:marRight w:val="0"/>
      <w:marTop w:val="0"/>
      <w:marBottom w:val="0"/>
      <w:divBdr>
        <w:top w:val="none" w:sz="0" w:space="0" w:color="auto"/>
        <w:left w:val="none" w:sz="0" w:space="0" w:color="auto"/>
        <w:bottom w:val="none" w:sz="0" w:space="0" w:color="auto"/>
        <w:right w:val="none" w:sz="0" w:space="0" w:color="auto"/>
      </w:divBdr>
    </w:div>
    <w:div w:id="1422334160">
      <w:bodyDiv w:val="1"/>
      <w:marLeft w:val="0"/>
      <w:marRight w:val="0"/>
      <w:marTop w:val="0"/>
      <w:marBottom w:val="0"/>
      <w:divBdr>
        <w:top w:val="none" w:sz="0" w:space="0" w:color="auto"/>
        <w:left w:val="none" w:sz="0" w:space="0" w:color="auto"/>
        <w:bottom w:val="none" w:sz="0" w:space="0" w:color="auto"/>
        <w:right w:val="none" w:sz="0" w:space="0" w:color="auto"/>
      </w:divBdr>
    </w:div>
    <w:div w:id="1426151933">
      <w:bodyDiv w:val="1"/>
      <w:marLeft w:val="0"/>
      <w:marRight w:val="0"/>
      <w:marTop w:val="0"/>
      <w:marBottom w:val="0"/>
      <w:divBdr>
        <w:top w:val="none" w:sz="0" w:space="0" w:color="auto"/>
        <w:left w:val="none" w:sz="0" w:space="0" w:color="auto"/>
        <w:bottom w:val="none" w:sz="0" w:space="0" w:color="auto"/>
        <w:right w:val="none" w:sz="0" w:space="0" w:color="auto"/>
      </w:divBdr>
    </w:div>
    <w:div w:id="1426462753">
      <w:bodyDiv w:val="1"/>
      <w:marLeft w:val="0"/>
      <w:marRight w:val="0"/>
      <w:marTop w:val="0"/>
      <w:marBottom w:val="0"/>
      <w:divBdr>
        <w:top w:val="none" w:sz="0" w:space="0" w:color="auto"/>
        <w:left w:val="none" w:sz="0" w:space="0" w:color="auto"/>
        <w:bottom w:val="none" w:sz="0" w:space="0" w:color="auto"/>
        <w:right w:val="none" w:sz="0" w:space="0" w:color="auto"/>
      </w:divBdr>
    </w:div>
    <w:div w:id="1431046467">
      <w:bodyDiv w:val="1"/>
      <w:marLeft w:val="0"/>
      <w:marRight w:val="0"/>
      <w:marTop w:val="0"/>
      <w:marBottom w:val="0"/>
      <w:divBdr>
        <w:top w:val="none" w:sz="0" w:space="0" w:color="auto"/>
        <w:left w:val="none" w:sz="0" w:space="0" w:color="auto"/>
        <w:bottom w:val="none" w:sz="0" w:space="0" w:color="auto"/>
        <w:right w:val="none" w:sz="0" w:space="0" w:color="auto"/>
      </w:divBdr>
    </w:div>
    <w:div w:id="1441411976">
      <w:bodyDiv w:val="1"/>
      <w:marLeft w:val="0"/>
      <w:marRight w:val="0"/>
      <w:marTop w:val="0"/>
      <w:marBottom w:val="0"/>
      <w:divBdr>
        <w:top w:val="none" w:sz="0" w:space="0" w:color="auto"/>
        <w:left w:val="none" w:sz="0" w:space="0" w:color="auto"/>
        <w:bottom w:val="none" w:sz="0" w:space="0" w:color="auto"/>
        <w:right w:val="none" w:sz="0" w:space="0" w:color="auto"/>
      </w:divBdr>
    </w:div>
    <w:div w:id="1451826300">
      <w:bodyDiv w:val="1"/>
      <w:marLeft w:val="0"/>
      <w:marRight w:val="0"/>
      <w:marTop w:val="0"/>
      <w:marBottom w:val="0"/>
      <w:divBdr>
        <w:top w:val="none" w:sz="0" w:space="0" w:color="auto"/>
        <w:left w:val="none" w:sz="0" w:space="0" w:color="auto"/>
        <w:bottom w:val="none" w:sz="0" w:space="0" w:color="auto"/>
        <w:right w:val="none" w:sz="0" w:space="0" w:color="auto"/>
      </w:divBdr>
    </w:div>
    <w:div w:id="1460612985">
      <w:bodyDiv w:val="1"/>
      <w:marLeft w:val="0"/>
      <w:marRight w:val="0"/>
      <w:marTop w:val="0"/>
      <w:marBottom w:val="0"/>
      <w:divBdr>
        <w:top w:val="none" w:sz="0" w:space="0" w:color="auto"/>
        <w:left w:val="none" w:sz="0" w:space="0" w:color="auto"/>
        <w:bottom w:val="none" w:sz="0" w:space="0" w:color="auto"/>
        <w:right w:val="none" w:sz="0" w:space="0" w:color="auto"/>
      </w:divBdr>
    </w:div>
    <w:div w:id="1463571855">
      <w:bodyDiv w:val="1"/>
      <w:marLeft w:val="0"/>
      <w:marRight w:val="0"/>
      <w:marTop w:val="0"/>
      <w:marBottom w:val="0"/>
      <w:divBdr>
        <w:top w:val="none" w:sz="0" w:space="0" w:color="auto"/>
        <w:left w:val="none" w:sz="0" w:space="0" w:color="auto"/>
        <w:bottom w:val="none" w:sz="0" w:space="0" w:color="auto"/>
        <w:right w:val="none" w:sz="0" w:space="0" w:color="auto"/>
      </w:divBdr>
    </w:div>
    <w:div w:id="1466238560">
      <w:bodyDiv w:val="1"/>
      <w:marLeft w:val="0"/>
      <w:marRight w:val="0"/>
      <w:marTop w:val="0"/>
      <w:marBottom w:val="0"/>
      <w:divBdr>
        <w:top w:val="none" w:sz="0" w:space="0" w:color="auto"/>
        <w:left w:val="none" w:sz="0" w:space="0" w:color="auto"/>
        <w:bottom w:val="none" w:sz="0" w:space="0" w:color="auto"/>
        <w:right w:val="none" w:sz="0" w:space="0" w:color="auto"/>
      </w:divBdr>
    </w:div>
    <w:div w:id="1466699419">
      <w:bodyDiv w:val="1"/>
      <w:marLeft w:val="0"/>
      <w:marRight w:val="0"/>
      <w:marTop w:val="0"/>
      <w:marBottom w:val="0"/>
      <w:divBdr>
        <w:top w:val="none" w:sz="0" w:space="0" w:color="auto"/>
        <w:left w:val="none" w:sz="0" w:space="0" w:color="auto"/>
        <w:bottom w:val="none" w:sz="0" w:space="0" w:color="auto"/>
        <w:right w:val="none" w:sz="0" w:space="0" w:color="auto"/>
      </w:divBdr>
    </w:div>
    <w:div w:id="1466924095">
      <w:bodyDiv w:val="1"/>
      <w:marLeft w:val="0"/>
      <w:marRight w:val="0"/>
      <w:marTop w:val="0"/>
      <w:marBottom w:val="0"/>
      <w:divBdr>
        <w:top w:val="none" w:sz="0" w:space="0" w:color="auto"/>
        <w:left w:val="none" w:sz="0" w:space="0" w:color="auto"/>
        <w:bottom w:val="none" w:sz="0" w:space="0" w:color="auto"/>
        <w:right w:val="none" w:sz="0" w:space="0" w:color="auto"/>
      </w:divBdr>
    </w:div>
    <w:div w:id="1470325487">
      <w:bodyDiv w:val="1"/>
      <w:marLeft w:val="0"/>
      <w:marRight w:val="0"/>
      <w:marTop w:val="0"/>
      <w:marBottom w:val="0"/>
      <w:divBdr>
        <w:top w:val="none" w:sz="0" w:space="0" w:color="auto"/>
        <w:left w:val="none" w:sz="0" w:space="0" w:color="auto"/>
        <w:bottom w:val="none" w:sz="0" w:space="0" w:color="auto"/>
        <w:right w:val="none" w:sz="0" w:space="0" w:color="auto"/>
      </w:divBdr>
    </w:div>
    <w:div w:id="1471441293">
      <w:bodyDiv w:val="1"/>
      <w:marLeft w:val="0"/>
      <w:marRight w:val="0"/>
      <w:marTop w:val="0"/>
      <w:marBottom w:val="0"/>
      <w:divBdr>
        <w:top w:val="none" w:sz="0" w:space="0" w:color="auto"/>
        <w:left w:val="none" w:sz="0" w:space="0" w:color="auto"/>
        <w:bottom w:val="none" w:sz="0" w:space="0" w:color="auto"/>
        <w:right w:val="none" w:sz="0" w:space="0" w:color="auto"/>
      </w:divBdr>
    </w:div>
    <w:div w:id="1472206640">
      <w:bodyDiv w:val="1"/>
      <w:marLeft w:val="0"/>
      <w:marRight w:val="0"/>
      <w:marTop w:val="0"/>
      <w:marBottom w:val="0"/>
      <w:divBdr>
        <w:top w:val="none" w:sz="0" w:space="0" w:color="auto"/>
        <w:left w:val="none" w:sz="0" w:space="0" w:color="auto"/>
        <w:bottom w:val="none" w:sz="0" w:space="0" w:color="auto"/>
        <w:right w:val="none" w:sz="0" w:space="0" w:color="auto"/>
      </w:divBdr>
    </w:div>
    <w:div w:id="1477062836">
      <w:bodyDiv w:val="1"/>
      <w:marLeft w:val="0"/>
      <w:marRight w:val="0"/>
      <w:marTop w:val="0"/>
      <w:marBottom w:val="0"/>
      <w:divBdr>
        <w:top w:val="none" w:sz="0" w:space="0" w:color="auto"/>
        <w:left w:val="none" w:sz="0" w:space="0" w:color="auto"/>
        <w:bottom w:val="none" w:sz="0" w:space="0" w:color="auto"/>
        <w:right w:val="none" w:sz="0" w:space="0" w:color="auto"/>
      </w:divBdr>
    </w:div>
    <w:div w:id="1483228622">
      <w:bodyDiv w:val="1"/>
      <w:marLeft w:val="0"/>
      <w:marRight w:val="0"/>
      <w:marTop w:val="0"/>
      <w:marBottom w:val="0"/>
      <w:divBdr>
        <w:top w:val="none" w:sz="0" w:space="0" w:color="auto"/>
        <w:left w:val="none" w:sz="0" w:space="0" w:color="auto"/>
        <w:bottom w:val="none" w:sz="0" w:space="0" w:color="auto"/>
        <w:right w:val="none" w:sz="0" w:space="0" w:color="auto"/>
      </w:divBdr>
    </w:div>
    <w:div w:id="1483497056">
      <w:bodyDiv w:val="1"/>
      <w:marLeft w:val="0"/>
      <w:marRight w:val="0"/>
      <w:marTop w:val="0"/>
      <w:marBottom w:val="0"/>
      <w:divBdr>
        <w:top w:val="none" w:sz="0" w:space="0" w:color="auto"/>
        <w:left w:val="none" w:sz="0" w:space="0" w:color="auto"/>
        <w:bottom w:val="none" w:sz="0" w:space="0" w:color="auto"/>
        <w:right w:val="none" w:sz="0" w:space="0" w:color="auto"/>
      </w:divBdr>
    </w:div>
    <w:div w:id="1485200805">
      <w:bodyDiv w:val="1"/>
      <w:marLeft w:val="0"/>
      <w:marRight w:val="0"/>
      <w:marTop w:val="0"/>
      <w:marBottom w:val="0"/>
      <w:divBdr>
        <w:top w:val="none" w:sz="0" w:space="0" w:color="auto"/>
        <w:left w:val="none" w:sz="0" w:space="0" w:color="auto"/>
        <w:bottom w:val="none" w:sz="0" w:space="0" w:color="auto"/>
        <w:right w:val="none" w:sz="0" w:space="0" w:color="auto"/>
      </w:divBdr>
    </w:div>
    <w:div w:id="1488129352">
      <w:bodyDiv w:val="1"/>
      <w:marLeft w:val="0"/>
      <w:marRight w:val="0"/>
      <w:marTop w:val="0"/>
      <w:marBottom w:val="0"/>
      <w:divBdr>
        <w:top w:val="none" w:sz="0" w:space="0" w:color="auto"/>
        <w:left w:val="none" w:sz="0" w:space="0" w:color="auto"/>
        <w:bottom w:val="none" w:sz="0" w:space="0" w:color="auto"/>
        <w:right w:val="none" w:sz="0" w:space="0" w:color="auto"/>
      </w:divBdr>
    </w:div>
    <w:div w:id="1495410640">
      <w:bodyDiv w:val="1"/>
      <w:marLeft w:val="0"/>
      <w:marRight w:val="0"/>
      <w:marTop w:val="0"/>
      <w:marBottom w:val="0"/>
      <w:divBdr>
        <w:top w:val="none" w:sz="0" w:space="0" w:color="auto"/>
        <w:left w:val="none" w:sz="0" w:space="0" w:color="auto"/>
        <w:bottom w:val="none" w:sz="0" w:space="0" w:color="auto"/>
        <w:right w:val="none" w:sz="0" w:space="0" w:color="auto"/>
      </w:divBdr>
    </w:div>
    <w:div w:id="1501042877">
      <w:bodyDiv w:val="1"/>
      <w:marLeft w:val="0"/>
      <w:marRight w:val="0"/>
      <w:marTop w:val="0"/>
      <w:marBottom w:val="0"/>
      <w:divBdr>
        <w:top w:val="none" w:sz="0" w:space="0" w:color="auto"/>
        <w:left w:val="none" w:sz="0" w:space="0" w:color="auto"/>
        <w:bottom w:val="none" w:sz="0" w:space="0" w:color="auto"/>
        <w:right w:val="none" w:sz="0" w:space="0" w:color="auto"/>
      </w:divBdr>
    </w:div>
    <w:div w:id="1502886188">
      <w:bodyDiv w:val="1"/>
      <w:marLeft w:val="0"/>
      <w:marRight w:val="0"/>
      <w:marTop w:val="0"/>
      <w:marBottom w:val="0"/>
      <w:divBdr>
        <w:top w:val="none" w:sz="0" w:space="0" w:color="auto"/>
        <w:left w:val="none" w:sz="0" w:space="0" w:color="auto"/>
        <w:bottom w:val="none" w:sz="0" w:space="0" w:color="auto"/>
        <w:right w:val="none" w:sz="0" w:space="0" w:color="auto"/>
      </w:divBdr>
    </w:div>
    <w:div w:id="1515683492">
      <w:bodyDiv w:val="1"/>
      <w:marLeft w:val="0"/>
      <w:marRight w:val="0"/>
      <w:marTop w:val="0"/>
      <w:marBottom w:val="0"/>
      <w:divBdr>
        <w:top w:val="none" w:sz="0" w:space="0" w:color="auto"/>
        <w:left w:val="none" w:sz="0" w:space="0" w:color="auto"/>
        <w:bottom w:val="none" w:sz="0" w:space="0" w:color="auto"/>
        <w:right w:val="none" w:sz="0" w:space="0" w:color="auto"/>
      </w:divBdr>
    </w:div>
    <w:div w:id="1524593440">
      <w:bodyDiv w:val="1"/>
      <w:marLeft w:val="0"/>
      <w:marRight w:val="0"/>
      <w:marTop w:val="0"/>
      <w:marBottom w:val="0"/>
      <w:divBdr>
        <w:top w:val="none" w:sz="0" w:space="0" w:color="auto"/>
        <w:left w:val="none" w:sz="0" w:space="0" w:color="auto"/>
        <w:bottom w:val="none" w:sz="0" w:space="0" w:color="auto"/>
        <w:right w:val="none" w:sz="0" w:space="0" w:color="auto"/>
      </w:divBdr>
    </w:div>
    <w:div w:id="1525096373">
      <w:bodyDiv w:val="1"/>
      <w:marLeft w:val="0"/>
      <w:marRight w:val="0"/>
      <w:marTop w:val="0"/>
      <w:marBottom w:val="0"/>
      <w:divBdr>
        <w:top w:val="none" w:sz="0" w:space="0" w:color="auto"/>
        <w:left w:val="none" w:sz="0" w:space="0" w:color="auto"/>
        <w:bottom w:val="none" w:sz="0" w:space="0" w:color="auto"/>
        <w:right w:val="none" w:sz="0" w:space="0" w:color="auto"/>
      </w:divBdr>
    </w:div>
    <w:div w:id="1525557505">
      <w:bodyDiv w:val="1"/>
      <w:marLeft w:val="0"/>
      <w:marRight w:val="0"/>
      <w:marTop w:val="0"/>
      <w:marBottom w:val="0"/>
      <w:divBdr>
        <w:top w:val="none" w:sz="0" w:space="0" w:color="auto"/>
        <w:left w:val="none" w:sz="0" w:space="0" w:color="auto"/>
        <w:bottom w:val="none" w:sz="0" w:space="0" w:color="auto"/>
        <w:right w:val="none" w:sz="0" w:space="0" w:color="auto"/>
      </w:divBdr>
    </w:div>
    <w:div w:id="1530096985">
      <w:bodyDiv w:val="1"/>
      <w:marLeft w:val="0"/>
      <w:marRight w:val="0"/>
      <w:marTop w:val="0"/>
      <w:marBottom w:val="0"/>
      <w:divBdr>
        <w:top w:val="none" w:sz="0" w:space="0" w:color="auto"/>
        <w:left w:val="none" w:sz="0" w:space="0" w:color="auto"/>
        <w:bottom w:val="none" w:sz="0" w:space="0" w:color="auto"/>
        <w:right w:val="none" w:sz="0" w:space="0" w:color="auto"/>
      </w:divBdr>
    </w:div>
    <w:div w:id="1531724222">
      <w:bodyDiv w:val="1"/>
      <w:marLeft w:val="0"/>
      <w:marRight w:val="0"/>
      <w:marTop w:val="0"/>
      <w:marBottom w:val="0"/>
      <w:divBdr>
        <w:top w:val="none" w:sz="0" w:space="0" w:color="auto"/>
        <w:left w:val="none" w:sz="0" w:space="0" w:color="auto"/>
        <w:bottom w:val="none" w:sz="0" w:space="0" w:color="auto"/>
        <w:right w:val="none" w:sz="0" w:space="0" w:color="auto"/>
      </w:divBdr>
    </w:div>
    <w:div w:id="1538854198">
      <w:bodyDiv w:val="1"/>
      <w:marLeft w:val="0"/>
      <w:marRight w:val="0"/>
      <w:marTop w:val="0"/>
      <w:marBottom w:val="0"/>
      <w:divBdr>
        <w:top w:val="none" w:sz="0" w:space="0" w:color="auto"/>
        <w:left w:val="none" w:sz="0" w:space="0" w:color="auto"/>
        <w:bottom w:val="none" w:sz="0" w:space="0" w:color="auto"/>
        <w:right w:val="none" w:sz="0" w:space="0" w:color="auto"/>
      </w:divBdr>
    </w:div>
    <w:div w:id="1544248154">
      <w:bodyDiv w:val="1"/>
      <w:marLeft w:val="0"/>
      <w:marRight w:val="0"/>
      <w:marTop w:val="0"/>
      <w:marBottom w:val="0"/>
      <w:divBdr>
        <w:top w:val="none" w:sz="0" w:space="0" w:color="auto"/>
        <w:left w:val="none" w:sz="0" w:space="0" w:color="auto"/>
        <w:bottom w:val="none" w:sz="0" w:space="0" w:color="auto"/>
        <w:right w:val="none" w:sz="0" w:space="0" w:color="auto"/>
      </w:divBdr>
    </w:div>
    <w:div w:id="1545479937">
      <w:bodyDiv w:val="1"/>
      <w:marLeft w:val="0"/>
      <w:marRight w:val="0"/>
      <w:marTop w:val="0"/>
      <w:marBottom w:val="0"/>
      <w:divBdr>
        <w:top w:val="none" w:sz="0" w:space="0" w:color="auto"/>
        <w:left w:val="none" w:sz="0" w:space="0" w:color="auto"/>
        <w:bottom w:val="none" w:sz="0" w:space="0" w:color="auto"/>
        <w:right w:val="none" w:sz="0" w:space="0" w:color="auto"/>
      </w:divBdr>
    </w:div>
    <w:div w:id="1545484126">
      <w:bodyDiv w:val="1"/>
      <w:marLeft w:val="0"/>
      <w:marRight w:val="0"/>
      <w:marTop w:val="0"/>
      <w:marBottom w:val="0"/>
      <w:divBdr>
        <w:top w:val="none" w:sz="0" w:space="0" w:color="auto"/>
        <w:left w:val="none" w:sz="0" w:space="0" w:color="auto"/>
        <w:bottom w:val="none" w:sz="0" w:space="0" w:color="auto"/>
        <w:right w:val="none" w:sz="0" w:space="0" w:color="auto"/>
      </w:divBdr>
    </w:div>
    <w:div w:id="1547066723">
      <w:bodyDiv w:val="1"/>
      <w:marLeft w:val="0"/>
      <w:marRight w:val="0"/>
      <w:marTop w:val="0"/>
      <w:marBottom w:val="0"/>
      <w:divBdr>
        <w:top w:val="none" w:sz="0" w:space="0" w:color="auto"/>
        <w:left w:val="none" w:sz="0" w:space="0" w:color="auto"/>
        <w:bottom w:val="none" w:sz="0" w:space="0" w:color="auto"/>
        <w:right w:val="none" w:sz="0" w:space="0" w:color="auto"/>
      </w:divBdr>
      <w:divsChild>
        <w:div w:id="1604267791">
          <w:marLeft w:val="0"/>
          <w:marRight w:val="0"/>
          <w:marTop w:val="0"/>
          <w:marBottom w:val="0"/>
          <w:divBdr>
            <w:top w:val="none" w:sz="0" w:space="0" w:color="auto"/>
            <w:left w:val="none" w:sz="0" w:space="0" w:color="auto"/>
            <w:bottom w:val="none" w:sz="0" w:space="0" w:color="auto"/>
            <w:right w:val="none" w:sz="0" w:space="0" w:color="auto"/>
          </w:divBdr>
        </w:div>
      </w:divsChild>
    </w:div>
    <w:div w:id="1551383975">
      <w:bodyDiv w:val="1"/>
      <w:marLeft w:val="0"/>
      <w:marRight w:val="0"/>
      <w:marTop w:val="0"/>
      <w:marBottom w:val="0"/>
      <w:divBdr>
        <w:top w:val="none" w:sz="0" w:space="0" w:color="auto"/>
        <w:left w:val="none" w:sz="0" w:space="0" w:color="auto"/>
        <w:bottom w:val="none" w:sz="0" w:space="0" w:color="auto"/>
        <w:right w:val="none" w:sz="0" w:space="0" w:color="auto"/>
      </w:divBdr>
    </w:div>
    <w:div w:id="1553735799">
      <w:bodyDiv w:val="1"/>
      <w:marLeft w:val="0"/>
      <w:marRight w:val="0"/>
      <w:marTop w:val="0"/>
      <w:marBottom w:val="0"/>
      <w:divBdr>
        <w:top w:val="none" w:sz="0" w:space="0" w:color="auto"/>
        <w:left w:val="none" w:sz="0" w:space="0" w:color="auto"/>
        <w:bottom w:val="none" w:sz="0" w:space="0" w:color="auto"/>
        <w:right w:val="none" w:sz="0" w:space="0" w:color="auto"/>
      </w:divBdr>
    </w:div>
    <w:div w:id="1555967327">
      <w:bodyDiv w:val="1"/>
      <w:marLeft w:val="0"/>
      <w:marRight w:val="0"/>
      <w:marTop w:val="0"/>
      <w:marBottom w:val="0"/>
      <w:divBdr>
        <w:top w:val="none" w:sz="0" w:space="0" w:color="auto"/>
        <w:left w:val="none" w:sz="0" w:space="0" w:color="auto"/>
        <w:bottom w:val="none" w:sz="0" w:space="0" w:color="auto"/>
        <w:right w:val="none" w:sz="0" w:space="0" w:color="auto"/>
      </w:divBdr>
    </w:div>
    <w:div w:id="1559173394">
      <w:bodyDiv w:val="1"/>
      <w:marLeft w:val="0"/>
      <w:marRight w:val="0"/>
      <w:marTop w:val="0"/>
      <w:marBottom w:val="0"/>
      <w:divBdr>
        <w:top w:val="none" w:sz="0" w:space="0" w:color="auto"/>
        <w:left w:val="none" w:sz="0" w:space="0" w:color="auto"/>
        <w:bottom w:val="none" w:sz="0" w:space="0" w:color="auto"/>
        <w:right w:val="none" w:sz="0" w:space="0" w:color="auto"/>
      </w:divBdr>
    </w:div>
    <w:div w:id="1559708404">
      <w:bodyDiv w:val="1"/>
      <w:marLeft w:val="0"/>
      <w:marRight w:val="0"/>
      <w:marTop w:val="0"/>
      <w:marBottom w:val="0"/>
      <w:divBdr>
        <w:top w:val="none" w:sz="0" w:space="0" w:color="auto"/>
        <w:left w:val="none" w:sz="0" w:space="0" w:color="auto"/>
        <w:bottom w:val="none" w:sz="0" w:space="0" w:color="auto"/>
        <w:right w:val="none" w:sz="0" w:space="0" w:color="auto"/>
      </w:divBdr>
    </w:div>
    <w:div w:id="1562859951">
      <w:bodyDiv w:val="1"/>
      <w:marLeft w:val="0"/>
      <w:marRight w:val="0"/>
      <w:marTop w:val="0"/>
      <w:marBottom w:val="0"/>
      <w:divBdr>
        <w:top w:val="none" w:sz="0" w:space="0" w:color="auto"/>
        <w:left w:val="none" w:sz="0" w:space="0" w:color="auto"/>
        <w:bottom w:val="none" w:sz="0" w:space="0" w:color="auto"/>
        <w:right w:val="none" w:sz="0" w:space="0" w:color="auto"/>
      </w:divBdr>
    </w:div>
    <w:div w:id="1564633416">
      <w:bodyDiv w:val="1"/>
      <w:marLeft w:val="0"/>
      <w:marRight w:val="0"/>
      <w:marTop w:val="0"/>
      <w:marBottom w:val="0"/>
      <w:divBdr>
        <w:top w:val="none" w:sz="0" w:space="0" w:color="auto"/>
        <w:left w:val="none" w:sz="0" w:space="0" w:color="auto"/>
        <w:bottom w:val="none" w:sz="0" w:space="0" w:color="auto"/>
        <w:right w:val="none" w:sz="0" w:space="0" w:color="auto"/>
      </w:divBdr>
    </w:div>
    <w:div w:id="1570339122">
      <w:bodyDiv w:val="1"/>
      <w:marLeft w:val="0"/>
      <w:marRight w:val="0"/>
      <w:marTop w:val="0"/>
      <w:marBottom w:val="0"/>
      <w:divBdr>
        <w:top w:val="none" w:sz="0" w:space="0" w:color="auto"/>
        <w:left w:val="none" w:sz="0" w:space="0" w:color="auto"/>
        <w:bottom w:val="none" w:sz="0" w:space="0" w:color="auto"/>
        <w:right w:val="none" w:sz="0" w:space="0" w:color="auto"/>
      </w:divBdr>
    </w:div>
    <w:div w:id="1574663673">
      <w:bodyDiv w:val="1"/>
      <w:marLeft w:val="0"/>
      <w:marRight w:val="0"/>
      <w:marTop w:val="0"/>
      <w:marBottom w:val="0"/>
      <w:divBdr>
        <w:top w:val="none" w:sz="0" w:space="0" w:color="auto"/>
        <w:left w:val="none" w:sz="0" w:space="0" w:color="auto"/>
        <w:bottom w:val="none" w:sz="0" w:space="0" w:color="auto"/>
        <w:right w:val="none" w:sz="0" w:space="0" w:color="auto"/>
      </w:divBdr>
    </w:div>
    <w:div w:id="1576626840">
      <w:bodyDiv w:val="1"/>
      <w:marLeft w:val="0"/>
      <w:marRight w:val="0"/>
      <w:marTop w:val="0"/>
      <w:marBottom w:val="0"/>
      <w:divBdr>
        <w:top w:val="none" w:sz="0" w:space="0" w:color="auto"/>
        <w:left w:val="none" w:sz="0" w:space="0" w:color="auto"/>
        <w:bottom w:val="none" w:sz="0" w:space="0" w:color="auto"/>
        <w:right w:val="none" w:sz="0" w:space="0" w:color="auto"/>
      </w:divBdr>
    </w:div>
    <w:div w:id="1577400282">
      <w:bodyDiv w:val="1"/>
      <w:marLeft w:val="0"/>
      <w:marRight w:val="0"/>
      <w:marTop w:val="0"/>
      <w:marBottom w:val="0"/>
      <w:divBdr>
        <w:top w:val="none" w:sz="0" w:space="0" w:color="auto"/>
        <w:left w:val="none" w:sz="0" w:space="0" w:color="auto"/>
        <w:bottom w:val="none" w:sz="0" w:space="0" w:color="auto"/>
        <w:right w:val="none" w:sz="0" w:space="0" w:color="auto"/>
      </w:divBdr>
    </w:div>
    <w:div w:id="1578442117">
      <w:bodyDiv w:val="1"/>
      <w:marLeft w:val="0"/>
      <w:marRight w:val="0"/>
      <w:marTop w:val="0"/>
      <w:marBottom w:val="0"/>
      <w:divBdr>
        <w:top w:val="none" w:sz="0" w:space="0" w:color="auto"/>
        <w:left w:val="none" w:sz="0" w:space="0" w:color="auto"/>
        <w:bottom w:val="none" w:sz="0" w:space="0" w:color="auto"/>
        <w:right w:val="none" w:sz="0" w:space="0" w:color="auto"/>
      </w:divBdr>
    </w:div>
    <w:div w:id="1585333864">
      <w:bodyDiv w:val="1"/>
      <w:marLeft w:val="0"/>
      <w:marRight w:val="0"/>
      <w:marTop w:val="0"/>
      <w:marBottom w:val="0"/>
      <w:divBdr>
        <w:top w:val="none" w:sz="0" w:space="0" w:color="auto"/>
        <w:left w:val="none" w:sz="0" w:space="0" w:color="auto"/>
        <w:bottom w:val="none" w:sz="0" w:space="0" w:color="auto"/>
        <w:right w:val="none" w:sz="0" w:space="0" w:color="auto"/>
      </w:divBdr>
    </w:div>
    <w:div w:id="1590120121">
      <w:bodyDiv w:val="1"/>
      <w:marLeft w:val="0"/>
      <w:marRight w:val="0"/>
      <w:marTop w:val="0"/>
      <w:marBottom w:val="0"/>
      <w:divBdr>
        <w:top w:val="none" w:sz="0" w:space="0" w:color="auto"/>
        <w:left w:val="none" w:sz="0" w:space="0" w:color="auto"/>
        <w:bottom w:val="none" w:sz="0" w:space="0" w:color="auto"/>
        <w:right w:val="none" w:sz="0" w:space="0" w:color="auto"/>
      </w:divBdr>
    </w:div>
    <w:div w:id="1592546941">
      <w:bodyDiv w:val="1"/>
      <w:marLeft w:val="0"/>
      <w:marRight w:val="0"/>
      <w:marTop w:val="0"/>
      <w:marBottom w:val="0"/>
      <w:divBdr>
        <w:top w:val="none" w:sz="0" w:space="0" w:color="auto"/>
        <w:left w:val="none" w:sz="0" w:space="0" w:color="auto"/>
        <w:bottom w:val="none" w:sz="0" w:space="0" w:color="auto"/>
        <w:right w:val="none" w:sz="0" w:space="0" w:color="auto"/>
      </w:divBdr>
    </w:div>
    <w:div w:id="1593508956">
      <w:bodyDiv w:val="1"/>
      <w:marLeft w:val="0"/>
      <w:marRight w:val="0"/>
      <w:marTop w:val="0"/>
      <w:marBottom w:val="0"/>
      <w:divBdr>
        <w:top w:val="none" w:sz="0" w:space="0" w:color="auto"/>
        <w:left w:val="none" w:sz="0" w:space="0" w:color="auto"/>
        <w:bottom w:val="none" w:sz="0" w:space="0" w:color="auto"/>
        <w:right w:val="none" w:sz="0" w:space="0" w:color="auto"/>
      </w:divBdr>
    </w:div>
    <w:div w:id="1595818775">
      <w:bodyDiv w:val="1"/>
      <w:marLeft w:val="0"/>
      <w:marRight w:val="0"/>
      <w:marTop w:val="0"/>
      <w:marBottom w:val="0"/>
      <w:divBdr>
        <w:top w:val="none" w:sz="0" w:space="0" w:color="auto"/>
        <w:left w:val="none" w:sz="0" w:space="0" w:color="auto"/>
        <w:bottom w:val="none" w:sz="0" w:space="0" w:color="auto"/>
        <w:right w:val="none" w:sz="0" w:space="0" w:color="auto"/>
      </w:divBdr>
    </w:div>
    <w:div w:id="1598321774">
      <w:bodyDiv w:val="1"/>
      <w:marLeft w:val="0"/>
      <w:marRight w:val="0"/>
      <w:marTop w:val="0"/>
      <w:marBottom w:val="0"/>
      <w:divBdr>
        <w:top w:val="none" w:sz="0" w:space="0" w:color="auto"/>
        <w:left w:val="none" w:sz="0" w:space="0" w:color="auto"/>
        <w:bottom w:val="none" w:sz="0" w:space="0" w:color="auto"/>
        <w:right w:val="none" w:sz="0" w:space="0" w:color="auto"/>
      </w:divBdr>
    </w:div>
    <w:div w:id="1599482288">
      <w:bodyDiv w:val="1"/>
      <w:marLeft w:val="0"/>
      <w:marRight w:val="0"/>
      <w:marTop w:val="0"/>
      <w:marBottom w:val="0"/>
      <w:divBdr>
        <w:top w:val="none" w:sz="0" w:space="0" w:color="auto"/>
        <w:left w:val="none" w:sz="0" w:space="0" w:color="auto"/>
        <w:bottom w:val="none" w:sz="0" w:space="0" w:color="auto"/>
        <w:right w:val="none" w:sz="0" w:space="0" w:color="auto"/>
      </w:divBdr>
    </w:div>
    <w:div w:id="1600062414">
      <w:bodyDiv w:val="1"/>
      <w:marLeft w:val="0"/>
      <w:marRight w:val="0"/>
      <w:marTop w:val="0"/>
      <w:marBottom w:val="0"/>
      <w:divBdr>
        <w:top w:val="none" w:sz="0" w:space="0" w:color="auto"/>
        <w:left w:val="none" w:sz="0" w:space="0" w:color="auto"/>
        <w:bottom w:val="none" w:sz="0" w:space="0" w:color="auto"/>
        <w:right w:val="none" w:sz="0" w:space="0" w:color="auto"/>
      </w:divBdr>
    </w:div>
    <w:div w:id="1602032269">
      <w:bodyDiv w:val="1"/>
      <w:marLeft w:val="0"/>
      <w:marRight w:val="0"/>
      <w:marTop w:val="0"/>
      <w:marBottom w:val="0"/>
      <w:divBdr>
        <w:top w:val="none" w:sz="0" w:space="0" w:color="auto"/>
        <w:left w:val="none" w:sz="0" w:space="0" w:color="auto"/>
        <w:bottom w:val="none" w:sz="0" w:space="0" w:color="auto"/>
        <w:right w:val="none" w:sz="0" w:space="0" w:color="auto"/>
      </w:divBdr>
    </w:div>
    <w:div w:id="1607232837">
      <w:bodyDiv w:val="1"/>
      <w:marLeft w:val="0"/>
      <w:marRight w:val="0"/>
      <w:marTop w:val="0"/>
      <w:marBottom w:val="0"/>
      <w:divBdr>
        <w:top w:val="none" w:sz="0" w:space="0" w:color="auto"/>
        <w:left w:val="none" w:sz="0" w:space="0" w:color="auto"/>
        <w:bottom w:val="none" w:sz="0" w:space="0" w:color="auto"/>
        <w:right w:val="none" w:sz="0" w:space="0" w:color="auto"/>
      </w:divBdr>
    </w:div>
    <w:div w:id="1607493879">
      <w:bodyDiv w:val="1"/>
      <w:marLeft w:val="0"/>
      <w:marRight w:val="0"/>
      <w:marTop w:val="0"/>
      <w:marBottom w:val="0"/>
      <w:divBdr>
        <w:top w:val="none" w:sz="0" w:space="0" w:color="auto"/>
        <w:left w:val="none" w:sz="0" w:space="0" w:color="auto"/>
        <w:bottom w:val="none" w:sz="0" w:space="0" w:color="auto"/>
        <w:right w:val="none" w:sz="0" w:space="0" w:color="auto"/>
      </w:divBdr>
    </w:div>
    <w:div w:id="1612516062">
      <w:bodyDiv w:val="1"/>
      <w:marLeft w:val="0"/>
      <w:marRight w:val="0"/>
      <w:marTop w:val="0"/>
      <w:marBottom w:val="0"/>
      <w:divBdr>
        <w:top w:val="none" w:sz="0" w:space="0" w:color="auto"/>
        <w:left w:val="none" w:sz="0" w:space="0" w:color="auto"/>
        <w:bottom w:val="none" w:sz="0" w:space="0" w:color="auto"/>
        <w:right w:val="none" w:sz="0" w:space="0" w:color="auto"/>
      </w:divBdr>
    </w:div>
    <w:div w:id="1614556056">
      <w:bodyDiv w:val="1"/>
      <w:marLeft w:val="0"/>
      <w:marRight w:val="0"/>
      <w:marTop w:val="0"/>
      <w:marBottom w:val="0"/>
      <w:divBdr>
        <w:top w:val="none" w:sz="0" w:space="0" w:color="auto"/>
        <w:left w:val="none" w:sz="0" w:space="0" w:color="auto"/>
        <w:bottom w:val="none" w:sz="0" w:space="0" w:color="auto"/>
        <w:right w:val="none" w:sz="0" w:space="0" w:color="auto"/>
      </w:divBdr>
    </w:div>
    <w:div w:id="1615018458">
      <w:bodyDiv w:val="1"/>
      <w:marLeft w:val="0"/>
      <w:marRight w:val="0"/>
      <w:marTop w:val="0"/>
      <w:marBottom w:val="0"/>
      <w:divBdr>
        <w:top w:val="none" w:sz="0" w:space="0" w:color="auto"/>
        <w:left w:val="none" w:sz="0" w:space="0" w:color="auto"/>
        <w:bottom w:val="none" w:sz="0" w:space="0" w:color="auto"/>
        <w:right w:val="none" w:sz="0" w:space="0" w:color="auto"/>
      </w:divBdr>
    </w:div>
    <w:div w:id="1615790461">
      <w:bodyDiv w:val="1"/>
      <w:marLeft w:val="0"/>
      <w:marRight w:val="0"/>
      <w:marTop w:val="0"/>
      <w:marBottom w:val="0"/>
      <w:divBdr>
        <w:top w:val="none" w:sz="0" w:space="0" w:color="auto"/>
        <w:left w:val="none" w:sz="0" w:space="0" w:color="auto"/>
        <w:bottom w:val="none" w:sz="0" w:space="0" w:color="auto"/>
        <w:right w:val="none" w:sz="0" w:space="0" w:color="auto"/>
      </w:divBdr>
    </w:div>
    <w:div w:id="1615939394">
      <w:bodyDiv w:val="1"/>
      <w:marLeft w:val="0"/>
      <w:marRight w:val="0"/>
      <w:marTop w:val="0"/>
      <w:marBottom w:val="0"/>
      <w:divBdr>
        <w:top w:val="none" w:sz="0" w:space="0" w:color="auto"/>
        <w:left w:val="none" w:sz="0" w:space="0" w:color="auto"/>
        <w:bottom w:val="none" w:sz="0" w:space="0" w:color="auto"/>
        <w:right w:val="none" w:sz="0" w:space="0" w:color="auto"/>
      </w:divBdr>
    </w:div>
    <w:div w:id="1616133482">
      <w:bodyDiv w:val="1"/>
      <w:marLeft w:val="0"/>
      <w:marRight w:val="0"/>
      <w:marTop w:val="0"/>
      <w:marBottom w:val="0"/>
      <w:divBdr>
        <w:top w:val="none" w:sz="0" w:space="0" w:color="auto"/>
        <w:left w:val="none" w:sz="0" w:space="0" w:color="auto"/>
        <w:bottom w:val="none" w:sz="0" w:space="0" w:color="auto"/>
        <w:right w:val="none" w:sz="0" w:space="0" w:color="auto"/>
      </w:divBdr>
    </w:div>
    <w:div w:id="1620408005">
      <w:bodyDiv w:val="1"/>
      <w:marLeft w:val="0"/>
      <w:marRight w:val="0"/>
      <w:marTop w:val="0"/>
      <w:marBottom w:val="0"/>
      <w:divBdr>
        <w:top w:val="none" w:sz="0" w:space="0" w:color="auto"/>
        <w:left w:val="none" w:sz="0" w:space="0" w:color="auto"/>
        <w:bottom w:val="none" w:sz="0" w:space="0" w:color="auto"/>
        <w:right w:val="none" w:sz="0" w:space="0" w:color="auto"/>
      </w:divBdr>
    </w:div>
    <w:div w:id="1621494256">
      <w:bodyDiv w:val="1"/>
      <w:marLeft w:val="0"/>
      <w:marRight w:val="0"/>
      <w:marTop w:val="0"/>
      <w:marBottom w:val="0"/>
      <w:divBdr>
        <w:top w:val="none" w:sz="0" w:space="0" w:color="auto"/>
        <w:left w:val="none" w:sz="0" w:space="0" w:color="auto"/>
        <w:bottom w:val="none" w:sz="0" w:space="0" w:color="auto"/>
        <w:right w:val="none" w:sz="0" w:space="0" w:color="auto"/>
      </w:divBdr>
    </w:div>
    <w:div w:id="1627079714">
      <w:bodyDiv w:val="1"/>
      <w:marLeft w:val="0"/>
      <w:marRight w:val="0"/>
      <w:marTop w:val="0"/>
      <w:marBottom w:val="0"/>
      <w:divBdr>
        <w:top w:val="none" w:sz="0" w:space="0" w:color="auto"/>
        <w:left w:val="none" w:sz="0" w:space="0" w:color="auto"/>
        <w:bottom w:val="none" w:sz="0" w:space="0" w:color="auto"/>
        <w:right w:val="none" w:sz="0" w:space="0" w:color="auto"/>
      </w:divBdr>
    </w:div>
    <w:div w:id="1629580185">
      <w:bodyDiv w:val="1"/>
      <w:marLeft w:val="0"/>
      <w:marRight w:val="0"/>
      <w:marTop w:val="0"/>
      <w:marBottom w:val="0"/>
      <w:divBdr>
        <w:top w:val="none" w:sz="0" w:space="0" w:color="auto"/>
        <w:left w:val="none" w:sz="0" w:space="0" w:color="auto"/>
        <w:bottom w:val="none" w:sz="0" w:space="0" w:color="auto"/>
        <w:right w:val="none" w:sz="0" w:space="0" w:color="auto"/>
      </w:divBdr>
    </w:div>
    <w:div w:id="1630740559">
      <w:bodyDiv w:val="1"/>
      <w:marLeft w:val="0"/>
      <w:marRight w:val="0"/>
      <w:marTop w:val="0"/>
      <w:marBottom w:val="0"/>
      <w:divBdr>
        <w:top w:val="none" w:sz="0" w:space="0" w:color="auto"/>
        <w:left w:val="none" w:sz="0" w:space="0" w:color="auto"/>
        <w:bottom w:val="none" w:sz="0" w:space="0" w:color="auto"/>
        <w:right w:val="none" w:sz="0" w:space="0" w:color="auto"/>
      </w:divBdr>
    </w:div>
    <w:div w:id="1631279462">
      <w:bodyDiv w:val="1"/>
      <w:marLeft w:val="0"/>
      <w:marRight w:val="0"/>
      <w:marTop w:val="0"/>
      <w:marBottom w:val="0"/>
      <w:divBdr>
        <w:top w:val="none" w:sz="0" w:space="0" w:color="auto"/>
        <w:left w:val="none" w:sz="0" w:space="0" w:color="auto"/>
        <w:bottom w:val="none" w:sz="0" w:space="0" w:color="auto"/>
        <w:right w:val="none" w:sz="0" w:space="0" w:color="auto"/>
      </w:divBdr>
    </w:div>
    <w:div w:id="1632517741">
      <w:bodyDiv w:val="1"/>
      <w:marLeft w:val="0"/>
      <w:marRight w:val="0"/>
      <w:marTop w:val="0"/>
      <w:marBottom w:val="0"/>
      <w:divBdr>
        <w:top w:val="none" w:sz="0" w:space="0" w:color="auto"/>
        <w:left w:val="none" w:sz="0" w:space="0" w:color="auto"/>
        <w:bottom w:val="none" w:sz="0" w:space="0" w:color="auto"/>
        <w:right w:val="none" w:sz="0" w:space="0" w:color="auto"/>
      </w:divBdr>
    </w:div>
    <w:div w:id="1635015147">
      <w:bodyDiv w:val="1"/>
      <w:marLeft w:val="0"/>
      <w:marRight w:val="0"/>
      <w:marTop w:val="0"/>
      <w:marBottom w:val="0"/>
      <w:divBdr>
        <w:top w:val="none" w:sz="0" w:space="0" w:color="auto"/>
        <w:left w:val="none" w:sz="0" w:space="0" w:color="auto"/>
        <w:bottom w:val="none" w:sz="0" w:space="0" w:color="auto"/>
        <w:right w:val="none" w:sz="0" w:space="0" w:color="auto"/>
      </w:divBdr>
    </w:div>
    <w:div w:id="1636523811">
      <w:bodyDiv w:val="1"/>
      <w:marLeft w:val="0"/>
      <w:marRight w:val="0"/>
      <w:marTop w:val="0"/>
      <w:marBottom w:val="0"/>
      <w:divBdr>
        <w:top w:val="none" w:sz="0" w:space="0" w:color="auto"/>
        <w:left w:val="none" w:sz="0" w:space="0" w:color="auto"/>
        <w:bottom w:val="none" w:sz="0" w:space="0" w:color="auto"/>
        <w:right w:val="none" w:sz="0" w:space="0" w:color="auto"/>
      </w:divBdr>
    </w:div>
    <w:div w:id="1642345988">
      <w:bodyDiv w:val="1"/>
      <w:marLeft w:val="0"/>
      <w:marRight w:val="0"/>
      <w:marTop w:val="0"/>
      <w:marBottom w:val="0"/>
      <w:divBdr>
        <w:top w:val="none" w:sz="0" w:space="0" w:color="auto"/>
        <w:left w:val="none" w:sz="0" w:space="0" w:color="auto"/>
        <w:bottom w:val="none" w:sz="0" w:space="0" w:color="auto"/>
        <w:right w:val="none" w:sz="0" w:space="0" w:color="auto"/>
      </w:divBdr>
    </w:div>
    <w:div w:id="1642348730">
      <w:bodyDiv w:val="1"/>
      <w:marLeft w:val="0"/>
      <w:marRight w:val="0"/>
      <w:marTop w:val="0"/>
      <w:marBottom w:val="0"/>
      <w:divBdr>
        <w:top w:val="none" w:sz="0" w:space="0" w:color="auto"/>
        <w:left w:val="none" w:sz="0" w:space="0" w:color="auto"/>
        <w:bottom w:val="none" w:sz="0" w:space="0" w:color="auto"/>
        <w:right w:val="none" w:sz="0" w:space="0" w:color="auto"/>
      </w:divBdr>
    </w:div>
    <w:div w:id="1645770416">
      <w:bodyDiv w:val="1"/>
      <w:marLeft w:val="0"/>
      <w:marRight w:val="0"/>
      <w:marTop w:val="0"/>
      <w:marBottom w:val="0"/>
      <w:divBdr>
        <w:top w:val="none" w:sz="0" w:space="0" w:color="auto"/>
        <w:left w:val="none" w:sz="0" w:space="0" w:color="auto"/>
        <w:bottom w:val="none" w:sz="0" w:space="0" w:color="auto"/>
        <w:right w:val="none" w:sz="0" w:space="0" w:color="auto"/>
      </w:divBdr>
    </w:div>
    <w:div w:id="1646202377">
      <w:bodyDiv w:val="1"/>
      <w:marLeft w:val="0"/>
      <w:marRight w:val="0"/>
      <w:marTop w:val="0"/>
      <w:marBottom w:val="0"/>
      <w:divBdr>
        <w:top w:val="none" w:sz="0" w:space="0" w:color="auto"/>
        <w:left w:val="none" w:sz="0" w:space="0" w:color="auto"/>
        <w:bottom w:val="none" w:sz="0" w:space="0" w:color="auto"/>
        <w:right w:val="none" w:sz="0" w:space="0" w:color="auto"/>
      </w:divBdr>
    </w:div>
    <w:div w:id="1650861195">
      <w:bodyDiv w:val="1"/>
      <w:marLeft w:val="0"/>
      <w:marRight w:val="0"/>
      <w:marTop w:val="0"/>
      <w:marBottom w:val="0"/>
      <w:divBdr>
        <w:top w:val="none" w:sz="0" w:space="0" w:color="auto"/>
        <w:left w:val="none" w:sz="0" w:space="0" w:color="auto"/>
        <w:bottom w:val="none" w:sz="0" w:space="0" w:color="auto"/>
        <w:right w:val="none" w:sz="0" w:space="0" w:color="auto"/>
      </w:divBdr>
    </w:div>
    <w:div w:id="1653289021">
      <w:bodyDiv w:val="1"/>
      <w:marLeft w:val="0"/>
      <w:marRight w:val="0"/>
      <w:marTop w:val="0"/>
      <w:marBottom w:val="0"/>
      <w:divBdr>
        <w:top w:val="none" w:sz="0" w:space="0" w:color="auto"/>
        <w:left w:val="none" w:sz="0" w:space="0" w:color="auto"/>
        <w:bottom w:val="none" w:sz="0" w:space="0" w:color="auto"/>
        <w:right w:val="none" w:sz="0" w:space="0" w:color="auto"/>
      </w:divBdr>
    </w:div>
    <w:div w:id="1655377796">
      <w:bodyDiv w:val="1"/>
      <w:marLeft w:val="0"/>
      <w:marRight w:val="0"/>
      <w:marTop w:val="0"/>
      <w:marBottom w:val="0"/>
      <w:divBdr>
        <w:top w:val="none" w:sz="0" w:space="0" w:color="auto"/>
        <w:left w:val="none" w:sz="0" w:space="0" w:color="auto"/>
        <w:bottom w:val="none" w:sz="0" w:space="0" w:color="auto"/>
        <w:right w:val="none" w:sz="0" w:space="0" w:color="auto"/>
      </w:divBdr>
    </w:div>
    <w:div w:id="1657226838">
      <w:bodyDiv w:val="1"/>
      <w:marLeft w:val="0"/>
      <w:marRight w:val="0"/>
      <w:marTop w:val="0"/>
      <w:marBottom w:val="0"/>
      <w:divBdr>
        <w:top w:val="none" w:sz="0" w:space="0" w:color="auto"/>
        <w:left w:val="none" w:sz="0" w:space="0" w:color="auto"/>
        <w:bottom w:val="none" w:sz="0" w:space="0" w:color="auto"/>
        <w:right w:val="none" w:sz="0" w:space="0" w:color="auto"/>
      </w:divBdr>
    </w:div>
    <w:div w:id="1658261885">
      <w:bodyDiv w:val="1"/>
      <w:marLeft w:val="0"/>
      <w:marRight w:val="0"/>
      <w:marTop w:val="0"/>
      <w:marBottom w:val="0"/>
      <w:divBdr>
        <w:top w:val="none" w:sz="0" w:space="0" w:color="auto"/>
        <w:left w:val="none" w:sz="0" w:space="0" w:color="auto"/>
        <w:bottom w:val="none" w:sz="0" w:space="0" w:color="auto"/>
        <w:right w:val="none" w:sz="0" w:space="0" w:color="auto"/>
      </w:divBdr>
    </w:div>
    <w:div w:id="1660386244">
      <w:bodyDiv w:val="1"/>
      <w:marLeft w:val="0"/>
      <w:marRight w:val="0"/>
      <w:marTop w:val="0"/>
      <w:marBottom w:val="0"/>
      <w:divBdr>
        <w:top w:val="none" w:sz="0" w:space="0" w:color="auto"/>
        <w:left w:val="none" w:sz="0" w:space="0" w:color="auto"/>
        <w:bottom w:val="none" w:sz="0" w:space="0" w:color="auto"/>
        <w:right w:val="none" w:sz="0" w:space="0" w:color="auto"/>
      </w:divBdr>
    </w:div>
    <w:div w:id="1664579457">
      <w:bodyDiv w:val="1"/>
      <w:marLeft w:val="0"/>
      <w:marRight w:val="0"/>
      <w:marTop w:val="0"/>
      <w:marBottom w:val="0"/>
      <w:divBdr>
        <w:top w:val="none" w:sz="0" w:space="0" w:color="auto"/>
        <w:left w:val="none" w:sz="0" w:space="0" w:color="auto"/>
        <w:bottom w:val="none" w:sz="0" w:space="0" w:color="auto"/>
        <w:right w:val="none" w:sz="0" w:space="0" w:color="auto"/>
      </w:divBdr>
    </w:div>
    <w:div w:id="1664894334">
      <w:bodyDiv w:val="1"/>
      <w:marLeft w:val="0"/>
      <w:marRight w:val="0"/>
      <w:marTop w:val="0"/>
      <w:marBottom w:val="0"/>
      <w:divBdr>
        <w:top w:val="none" w:sz="0" w:space="0" w:color="auto"/>
        <w:left w:val="none" w:sz="0" w:space="0" w:color="auto"/>
        <w:bottom w:val="none" w:sz="0" w:space="0" w:color="auto"/>
        <w:right w:val="none" w:sz="0" w:space="0" w:color="auto"/>
      </w:divBdr>
    </w:div>
    <w:div w:id="1670713084">
      <w:bodyDiv w:val="1"/>
      <w:marLeft w:val="0"/>
      <w:marRight w:val="0"/>
      <w:marTop w:val="0"/>
      <w:marBottom w:val="0"/>
      <w:divBdr>
        <w:top w:val="none" w:sz="0" w:space="0" w:color="auto"/>
        <w:left w:val="none" w:sz="0" w:space="0" w:color="auto"/>
        <w:bottom w:val="none" w:sz="0" w:space="0" w:color="auto"/>
        <w:right w:val="none" w:sz="0" w:space="0" w:color="auto"/>
      </w:divBdr>
    </w:div>
    <w:div w:id="1678267570">
      <w:bodyDiv w:val="1"/>
      <w:marLeft w:val="0"/>
      <w:marRight w:val="0"/>
      <w:marTop w:val="0"/>
      <w:marBottom w:val="0"/>
      <w:divBdr>
        <w:top w:val="none" w:sz="0" w:space="0" w:color="auto"/>
        <w:left w:val="none" w:sz="0" w:space="0" w:color="auto"/>
        <w:bottom w:val="none" w:sz="0" w:space="0" w:color="auto"/>
        <w:right w:val="none" w:sz="0" w:space="0" w:color="auto"/>
      </w:divBdr>
    </w:div>
    <w:div w:id="1681615978">
      <w:bodyDiv w:val="1"/>
      <w:marLeft w:val="0"/>
      <w:marRight w:val="0"/>
      <w:marTop w:val="0"/>
      <w:marBottom w:val="0"/>
      <w:divBdr>
        <w:top w:val="none" w:sz="0" w:space="0" w:color="auto"/>
        <w:left w:val="none" w:sz="0" w:space="0" w:color="auto"/>
        <w:bottom w:val="none" w:sz="0" w:space="0" w:color="auto"/>
        <w:right w:val="none" w:sz="0" w:space="0" w:color="auto"/>
      </w:divBdr>
    </w:div>
    <w:div w:id="1682854532">
      <w:bodyDiv w:val="1"/>
      <w:marLeft w:val="0"/>
      <w:marRight w:val="0"/>
      <w:marTop w:val="0"/>
      <w:marBottom w:val="0"/>
      <w:divBdr>
        <w:top w:val="none" w:sz="0" w:space="0" w:color="auto"/>
        <w:left w:val="none" w:sz="0" w:space="0" w:color="auto"/>
        <w:bottom w:val="none" w:sz="0" w:space="0" w:color="auto"/>
        <w:right w:val="none" w:sz="0" w:space="0" w:color="auto"/>
      </w:divBdr>
    </w:div>
    <w:div w:id="1682924743">
      <w:bodyDiv w:val="1"/>
      <w:marLeft w:val="0"/>
      <w:marRight w:val="0"/>
      <w:marTop w:val="0"/>
      <w:marBottom w:val="0"/>
      <w:divBdr>
        <w:top w:val="none" w:sz="0" w:space="0" w:color="auto"/>
        <w:left w:val="none" w:sz="0" w:space="0" w:color="auto"/>
        <w:bottom w:val="none" w:sz="0" w:space="0" w:color="auto"/>
        <w:right w:val="none" w:sz="0" w:space="0" w:color="auto"/>
      </w:divBdr>
    </w:div>
    <w:div w:id="1691495315">
      <w:bodyDiv w:val="1"/>
      <w:marLeft w:val="0"/>
      <w:marRight w:val="0"/>
      <w:marTop w:val="0"/>
      <w:marBottom w:val="0"/>
      <w:divBdr>
        <w:top w:val="none" w:sz="0" w:space="0" w:color="auto"/>
        <w:left w:val="none" w:sz="0" w:space="0" w:color="auto"/>
        <w:bottom w:val="none" w:sz="0" w:space="0" w:color="auto"/>
        <w:right w:val="none" w:sz="0" w:space="0" w:color="auto"/>
      </w:divBdr>
    </w:div>
    <w:div w:id="1695959356">
      <w:bodyDiv w:val="1"/>
      <w:marLeft w:val="0"/>
      <w:marRight w:val="0"/>
      <w:marTop w:val="0"/>
      <w:marBottom w:val="0"/>
      <w:divBdr>
        <w:top w:val="none" w:sz="0" w:space="0" w:color="auto"/>
        <w:left w:val="none" w:sz="0" w:space="0" w:color="auto"/>
        <w:bottom w:val="none" w:sz="0" w:space="0" w:color="auto"/>
        <w:right w:val="none" w:sz="0" w:space="0" w:color="auto"/>
      </w:divBdr>
    </w:div>
    <w:div w:id="1696733120">
      <w:bodyDiv w:val="1"/>
      <w:marLeft w:val="0"/>
      <w:marRight w:val="0"/>
      <w:marTop w:val="0"/>
      <w:marBottom w:val="0"/>
      <w:divBdr>
        <w:top w:val="none" w:sz="0" w:space="0" w:color="auto"/>
        <w:left w:val="none" w:sz="0" w:space="0" w:color="auto"/>
        <w:bottom w:val="none" w:sz="0" w:space="0" w:color="auto"/>
        <w:right w:val="none" w:sz="0" w:space="0" w:color="auto"/>
      </w:divBdr>
    </w:div>
    <w:div w:id="1704358819">
      <w:bodyDiv w:val="1"/>
      <w:marLeft w:val="0"/>
      <w:marRight w:val="0"/>
      <w:marTop w:val="0"/>
      <w:marBottom w:val="0"/>
      <w:divBdr>
        <w:top w:val="none" w:sz="0" w:space="0" w:color="auto"/>
        <w:left w:val="none" w:sz="0" w:space="0" w:color="auto"/>
        <w:bottom w:val="none" w:sz="0" w:space="0" w:color="auto"/>
        <w:right w:val="none" w:sz="0" w:space="0" w:color="auto"/>
      </w:divBdr>
    </w:div>
    <w:div w:id="1727341515">
      <w:bodyDiv w:val="1"/>
      <w:marLeft w:val="0"/>
      <w:marRight w:val="0"/>
      <w:marTop w:val="0"/>
      <w:marBottom w:val="0"/>
      <w:divBdr>
        <w:top w:val="none" w:sz="0" w:space="0" w:color="auto"/>
        <w:left w:val="none" w:sz="0" w:space="0" w:color="auto"/>
        <w:bottom w:val="none" w:sz="0" w:space="0" w:color="auto"/>
        <w:right w:val="none" w:sz="0" w:space="0" w:color="auto"/>
      </w:divBdr>
    </w:div>
    <w:div w:id="1732921485">
      <w:bodyDiv w:val="1"/>
      <w:marLeft w:val="0"/>
      <w:marRight w:val="0"/>
      <w:marTop w:val="0"/>
      <w:marBottom w:val="0"/>
      <w:divBdr>
        <w:top w:val="none" w:sz="0" w:space="0" w:color="auto"/>
        <w:left w:val="none" w:sz="0" w:space="0" w:color="auto"/>
        <w:bottom w:val="none" w:sz="0" w:space="0" w:color="auto"/>
        <w:right w:val="none" w:sz="0" w:space="0" w:color="auto"/>
      </w:divBdr>
    </w:div>
    <w:div w:id="1734698172">
      <w:bodyDiv w:val="1"/>
      <w:marLeft w:val="0"/>
      <w:marRight w:val="0"/>
      <w:marTop w:val="0"/>
      <w:marBottom w:val="0"/>
      <w:divBdr>
        <w:top w:val="none" w:sz="0" w:space="0" w:color="auto"/>
        <w:left w:val="none" w:sz="0" w:space="0" w:color="auto"/>
        <w:bottom w:val="none" w:sz="0" w:space="0" w:color="auto"/>
        <w:right w:val="none" w:sz="0" w:space="0" w:color="auto"/>
      </w:divBdr>
    </w:div>
    <w:div w:id="1735541675">
      <w:bodyDiv w:val="1"/>
      <w:marLeft w:val="0"/>
      <w:marRight w:val="0"/>
      <w:marTop w:val="0"/>
      <w:marBottom w:val="0"/>
      <w:divBdr>
        <w:top w:val="none" w:sz="0" w:space="0" w:color="auto"/>
        <w:left w:val="none" w:sz="0" w:space="0" w:color="auto"/>
        <w:bottom w:val="none" w:sz="0" w:space="0" w:color="auto"/>
        <w:right w:val="none" w:sz="0" w:space="0" w:color="auto"/>
      </w:divBdr>
    </w:div>
    <w:div w:id="1735545009">
      <w:bodyDiv w:val="1"/>
      <w:marLeft w:val="0"/>
      <w:marRight w:val="0"/>
      <w:marTop w:val="0"/>
      <w:marBottom w:val="0"/>
      <w:divBdr>
        <w:top w:val="none" w:sz="0" w:space="0" w:color="auto"/>
        <w:left w:val="none" w:sz="0" w:space="0" w:color="auto"/>
        <w:bottom w:val="none" w:sz="0" w:space="0" w:color="auto"/>
        <w:right w:val="none" w:sz="0" w:space="0" w:color="auto"/>
      </w:divBdr>
    </w:div>
    <w:div w:id="1739014154">
      <w:bodyDiv w:val="1"/>
      <w:marLeft w:val="0"/>
      <w:marRight w:val="0"/>
      <w:marTop w:val="0"/>
      <w:marBottom w:val="0"/>
      <w:divBdr>
        <w:top w:val="none" w:sz="0" w:space="0" w:color="auto"/>
        <w:left w:val="none" w:sz="0" w:space="0" w:color="auto"/>
        <w:bottom w:val="none" w:sz="0" w:space="0" w:color="auto"/>
        <w:right w:val="none" w:sz="0" w:space="0" w:color="auto"/>
      </w:divBdr>
    </w:div>
    <w:div w:id="1745951144">
      <w:bodyDiv w:val="1"/>
      <w:marLeft w:val="0"/>
      <w:marRight w:val="0"/>
      <w:marTop w:val="0"/>
      <w:marBottom w:val="0"/>
      <w:divBdr>
        <w:top w:val="none" w:sz="0" w:space="0" w:color="auto"/>
        <w:left w:val="none" w:sz="0" w:space="0" w:color="auto"/>
        <w:bottom w:val="none" w:sz="0" w:space="0" w:color="auto"/>
        <w:right w:val="none" w:sz="0" w:space="0" w:color="auto"/>
      </w:divBdr>
    </w:div>
    <w:div w:id="1746804547">
      <w:bodyDiv w:val="1"/>
      <w:marLeft w:val="0"/>
      <w:marRight w:val="0"/>
      <w:marTop w:val="0"/>
      <w:marBottom w:val="0"/>
      <w:divBdr>
        <w:top w:val="none" w:sz="0" w:space="0" w:color="auto"/>
        <w:left w:val="none" w:sz="0" w:space="0" w:color="auto"/>
        <w:bottom w:val="none" w:sz="0" w:space="0" w:color="auto"/>
        <w:right w:val="none" w:sz="0" w:space="0" w:color="auto"/>
      </w:divBdr>
    </w:div>
    <w:div w:id="1747729243">
      <w:bodyDiv w:val="1"/>
      <w:marLeft w:val="0"/>
      <w:marRight w:val="0"/>
      <w:marTop w:val="0"/>
      <w:marBottom w:val="0"/>
      <w:divBdr>
        <w:top w:val="none" w:sz="0" w:space="0" w:color="auto"/>
        <w:left w:val="none" w:sz="0" w:space="0" w:color="auto"/>
        <w:bottom w:val="none" w:sz="0" w:space="0" w:color="auto"/>
        <w:right w:val="none" w:sz="0" w:space="0" w:color="auto"/>
      </w:divBdr>
    </w:div>
    <w:div w:id="1750034018">
      <w:bodyDiv w:val="1"/>
      <w:marLeft w:val="0"/>
      <w:marRight w:val="0"/>
      <w:marTop w:val="0"/>
      <w:marBottom w:val="0"/>
      <w:divBdr>
        <w:top w:val="none" w:sz="0" w:space="0" w:color="auto"/>
        <w:left w:val="none" w:sz="0" w:space="0" w:color="auto"/>
        <w:bottom w:val="none" w:sz="0" w:space="0" w:color="auto"/>
        <w:right w:val="none" w:sz="0" w:space="0" w:color="auto"/>
      </w:divBdr>
    </w:div>
    <w:div w:id="1750273171">
      <w:bodyDiv w:val="1"/>
      <w:marLeft w:val="0"/>
      <w:marRight w:val="0"/>
      <w:marTop w:val="0"/>
      <w:marBottom w:val="0"/>
      <w:divBdr>
        <w:top w:val="none" w:sz="0" w:space="0" w:color="auto"/>
        <w:left w:val="none" w:sz="0" w:space="0" w:color="auto"/>
        <w:bottom w:val="none" w:sz="0" w:space="0" w:color="auto"/>
        <w:right w:val="none" w:sz="0" w:space="0" w:color="auto"/>
      </w:divBdr>
    </w:div>
    <w:div w:id="1750538306">
      <w:bodyDiv w:val="1"/>
      <w:marLeft w:val="0"/>
      <w:marRight w:val="0"/>
      <w:marTop w:val="0"/>
      <w:marBottom w:val="0"/>
      <w:divBdr>
        <w:top w:val="none" w:sz="0" w:space="0" w:color="auto"/>
        <w:left w:val="none" w:sz="0" w:space="0" w:color="auto"/>
        <w:bottom w:val="none" w:sz="0" w:space="0" w:color="auto"/>
        <w:right w:val="none" w:sz="0" w:space="0" w:color="auto"/>
      </w:divBdr>
    </w:div>
    <w:div w:id="1751196305">
      <w:bodyDiv w:val="1"/>
      <w:marLeft w:val="0"/>
      <w:marRight w:val="0"/>
      <w:marTop w:val="0"/>
      <w:marBottom w:val="0"/>
      <w:divBdr>
        <w:top w:val="none" w:sz="0" w:space="0" w:color="auto"/>
        <w:left w:val="none" w:sz="0" w:space="0" w:color="auto"/>
        <w:bottom w:val="none" w:sz="0" w:space="0" w:color="auto"/>
        <w:right w:val="none" w:sz="0" w:space="0" w:color="auto"/>
      </w:divBdr>
    </w:div>
    <w:div w:id="1754661384">
      <w:bodyDiv w:val="1"/>
      <w:marLeft w:val="0"/>
      <w:marRight w:val="0"/>
      <w:marTop w:val="0"/>
      <w:marBottom w:val="0"/>
      <w:divBdr>
        <w:top w:val="none" w:sz="0" w:space="0" w:color="auto"/>
        <w:left w:val="none" w:sz="0" w:space="0" w:color="auto"/>
        <w:bottom w:val="none" w:sz="0" w:space="0" w:color="auto"/>
        <w:right w:val="none" w:sz="0" w:space="0" w:color="auto"/>
      </w:divBdr>
    </w:div>
    <w:div w:id="1755782631">
      <w:bodyDiv w:val="1"/>
      <w:marLeft w:val="0"/>
      <w:marRight w:val="0"/>
      <w:marTop w:val="0"/>
      <w:marBottom w:val="0"/>
      <w:divBdr>
        <w:top w:val="none" w:sz="0" w:space="0" w:color="auto"/>
        <w:left w:val="none" w:sz="0" w:space="0" w:color="auto"/>
        <w:bottom w:val="none" w:sz="0" w:space="0" w:color="auto"/>
        <w:right w:val="none" w:sz="0" w:space="0" w:color="auto"/>
      </w:divBdr>
    </w:div>
    <w:div w:id="1755931140">
      <w:bodyDiv w:val="1"/>
      <w:marLeft w:val="0"/>
      <w:marRight w:val="0"/>
      <w:marTop w:val="0"/>
      <w:marBottom w:val="0"/>
      <w:divBdr>
        <w:top w:val="none" w:sz="0" w:space="0" w:color="auto"/>
        <w:left w:val="none" w:sz="0" w:space="0" w:color="auto"/>
        <w:bottom w:val="none" w:sz="0" w:space="0" w:color="auto"/>
        <w:right w:val="none" w:sz="0" w:space="0" w:color="auto"/>
      </w:divBdr>
    </w:div>
    <w:div w:id="1759906096">
      <w:bodyDiv w:val="1"/>
      <w:marLeft w:val="0"/>
      <w:marRight w:val="0"/>
      <w:marTop w:val="0"/>
      <w:marBottom w:val="0"/>
      <w:divBdr>
        <w:top w:val="none" w:sz="0" w:space="0" w:color="auto"/>
        <w:left w:val="none" w:sz="0" w:space="0" w:color="auto"/>
        <w:bottom w:val="none" w:sz="0" w:space="0" w:color="auto"/>
        <w:right w:val="none" w:sz="0" w:space="0" w:color="auto"/>
      </w:divBdr>
    </w:div>
    <w:div w:id="1760905959">
      <w:bodyDiv w:val="1"/>
      <w:marLeft w:val="0"/>
      <w:marRight w:val="0"/>
      <w:marTop w:val="0"/>
      <w:marBottom w:val="0"/>
      <w:divBdr>
        <w:top w:val="none" w:sz="0" w:space="0" w:color="auto"/>
        <w:left w:val="none" w:sz="0" w:space="0" w:color="auto"/>
        <w:bottom w:val="none" w:sz="0" w:space="0" w:color="auto"/>
        <w:right w:val="none" w:sz="0" w:space="0" w:color="auto"/>
      </w:divBdr>
    </w:div>
    <w:div w:id="1764957907">
      <w:bodyDiv w:val="1"/>
      <w:marLeft w:val="0"/>
      <w:marRight w:val="0"/>
      <w:marTop w:val="0"/>
      <w:marBottom w:val="0"/>
      <w:divBdr>
        <w:top w:val="none" w:sz="0" w:space="0" w:color="auto"/>
        <w:left w:val="none" w:sz="0" w:space="0" w:color="auto"/>
        <w:bottom w:val="none" w:sz="0" w:space="0" w:color="auto"/>
        <w:right w:val="none" w:sz="0" w:space="0" w:color="auto"/>
      </w:divBdr>
    </w:div>
    <w:div w:id="1771463169">
      <w:bodyDiv w:val="1"/>
      <w:marLeft w:val="0"/>
      <w:marRight w:val="0"/>
      <w:marTop w:val="0"/>
      <w:marBottom w:val="0"/>
      <w:divBdr>
        <w:top w:val="none" w:sz="0" w:space="0" w:color="auto"/>
        <w:left w:val="none" w:sz="0" w:space="0" w:color="auto"/>
        <w:bottom w:val="none" w:sz="0" w:space="0" w:color="auto"/>
        <w:right w:val="none" w:sz="0" w:space="0" w:color="auto"/>
      </w:divBdr>
    </w:div>
    <w:div w:id="1774547098">
      <w:bodyDiv w:val="1"/>
      <w:marLeft w:val="0"/>
      <w:marRight w:val="0"/>
      <w:marTop w:val="0"/>
      <w:marBottom w:val="0"/>
      <w:divBdr>
        <w:top w:val="none" w:sz="0" w:space="0" w:color="auto"/>
        <w:left w:val="none" w:sz="0" w:space="0" w:color="auto"/>
        <w:bottom w:val="none" w:sz="0" w:space="0" w:color="auto"/>
        <w:right w:val="none" w:sz="0" w:space="0" w:color="auto"/>
      </w:divBdr>
    </w:div>
    <w:div w:id="1774667200">
      <w:bodyDiv w:val="1"/>
      <w:marLeft w:val="0"/>
      <w:marRight w:val="0"/>
      <w:marTop w:val="0"/>
      <w:marBottom w:val="0"/>
      <w:divBdr>
        <w:top w:val="none" w:sz="0" w:space="0" w:color="auto"/>
        <w:left w:val="none" w:sz="0" w:space="0" w:color="auto"/>
        <w:bottom w:val="none" w:sz="0" w:space="0" w:color="auto"/>
        <w:right w:val="none" w:sz="0" w:space="0" w:color="auto"/>
      </w:divBdr>
    </w:div>
    <w:div w:id="1775786986">
      <w:bodyDiv w:val="1"/>
      <w:marLeft w:val="0"/>
      <w:marRight w:val="0"/>
      <w:marTop w:val="0"/>
      <w:marBottom w:val="0"/>
      <w:divBdr>
        <w:top w:val="none" w:sz="0" w:space="0" w:color="auto"/>
        <w:left w:val="none" w:sz="0" w:space="0" w:color="auto"/>
        <w:bottom w:val="none" w:sz="0" w:space="0" w:color="auto"/>
        <w:right w:val="none" w:sz="0" w:space="0" w:color="auto"/>
      </w:divBdr>
    </w:div>
    <w:div w:id="1776439238">
      <w:bodyDiv w:val="1"/>
      <w:marLeft w:val="0"/>
      <w:marRight w:val="0"/>
      <w:marTop w:val="0"/>
      <w:marBottom w:val="0"/>
      <w:divBdr>
        <w:top w:val="none" w:sz="0" w:space="0" w:color="auto"/>
        <w:left w:val="none" w:sz="0" w:space="0" w:color="auto"/>
        <w:bottom w:val="none" w:sz="0" w:space="0" w:color="auto"/>
        <w:right w:val="none" w:sz="0" w:space="0" w:color="auto"/>
      </w:divBdr>
    </w:div>
    <w:div w:id="1776828917">
      <w:bodyDiv w:val="1"/>
      <w:marLeft w:val="0"/>
      <w:marRight w:val="0"/>
      <w:marTop w:val="0"/>
      <w:marBottom w:val="0"/>
      <w:divBdr>
        <w:top w:val="none" w:sz="0" w:space="0" w:color="auto"/>
        <w:left w:val="none" w:sz="0" w:space="0" w:color="auto"/>
        <w:bottom w:val="none" w:sz="0" w:space="0" w:color="auto"/>
        <w:right w:val="none" w:sz="0" w:space="0" w:color="auto"/>
      </w:divBdr>
    </w:div>
    <w:div w:id="1779399980">
      <w:bodyDiv w:val="1"/>
      <w:marLeft w:val="0"/>
      <w:marRight w:val="0"/>
      <w:marTop w:val="0"/>
      <w:marBottom w:val="0"/>
      <w:divBdr>
        <w:top w:val="none" w:sz="0" w:space="0" w:color="auto"/>
        <w:left w:val="none" w:sz="0" w:space="0" w:color="auto"/>
        <w:bottom w:val="none" w:sz="0" w:space="0" w:color="auto"/>
        <w:right w:val="none" w:sz="0" w:space="0" w:color="auto"/>
      </w:divBdr>
    </w:div>
    <w:div w:id="1780687043">
      <w:bodyDiv w:val="1"/>
      <w:marLeft w:val="0"/>
      <w:marRight w:val="0"/>
      <w:marTop w:val="0"/>
      <w:marBottom w:val="0"/>
      <w:divBdr>
        <w:top w:val="none" w:sz="0" w:space="0" w:color="auto"/>
        <w:left w:val="none" w:sz="0" w:space="0" w:color="auto"/>
        <w:bottom w:val="none" w:sz="0" w:space="0" w:color="auto"/>
        <w:right w:val="none" w:sz="0" w:space="0" w:color="auto"/>
      </w:divBdr>
    </w:div>
    <w:div w:id="1781073766">
      <w:bodyDiv w:val="1"/>
      <w:marLeft w:val="0"/>
      <w:marRight w:val="0"/>
      <w:marTop w:val="0"/>
      <w:marBottom w:val="0"/>
      <w:divBdr>
        <w:top w:val="none" w:sz="0" w:space="0" w:color="auto"/>
        <w:left w:val="none" w:sz="0" w:space="0" w:color="auto"/>
        <w:bottom w:val="none" w:sz="0" w:space="0" w:color="auto"/>
        <w:right w:val="none" w:sz="0" w:space="0" w:color="auto"/>
      </w:divBdr>
    </w:div>
    <w:div w:id="1781411532">
      <w:bodyDiv w:val="1"/>
      <w:marLeft w:val="0"/>
      <w:marRight w:val="0"/>
      <w:marTop w:val="0"/>
      <w:marBottom w:val="0"/>
      <w:divBdr>
        <w:top w:val="none" w:sz="0" w:space="0" w:color="auto"/>
        <w:left w:val="none" w:sz="0" w:space="0" w:color="auto"/>
        <w:bottom w:val="none" w:sz="0" w:space="0" w:color="auto"/>
        <w:right w:val="none" w:sz="0" w:space="0" w:color="auto"/>
      </w:divBdr>
    </w:div>
    <w:div w:id="1783575932">
      <w:bodyDiv w:val="1"/>
      <w:marLeft w:val="0"/>
      <w:marRight w:val="0"/>
      <w:marTop w:val="0"/>
      <w:marBottom w:val="0"/>
      <w:divBdr>
        <w:top w:val="none" w:sz="0" w:space="0" w:color="auto"/>
        <w:left w:val="none" w:sz="0" w:space="0" w:color="auto"/>
        <w:bottom w:val="none" w:sz="0" w:space="0" w:color="auto"/>
        <w:right w:val="none" w:sz="0" w:space="0" w:color="auto"/>
      </w:divBdr>
    </w:div>
    <w:div w:id="1790469761">
      <w:bodyDiv w:val="1"/>
      <w:marLeft w:val="0"/>
      <w:marRight w:val="0"/>
      <w:marTop w:val="0"/>
      <w:marBottom w:val="0"/>
      <w:divBdr>
        <w:top w:val="none" w:sz="0" w:space="0" w:color="auto"/>
        <w:left w:val="none" w:sz="0" w:space="0" w:color="auto"/>
        <w:bottom w:val="none" w:sz="0" w:space="0" w:color="auto"/>
        <w:right w:val="none" w:sz="0" w:space="0" w:color="auto"/>
      </w:divBdr>
    </w:div>
    <w:div w:id="1794052212">
      <w:bodyDiv w:val="1"/>
      <w:marLeft w:val="0"/>
      <w:marRight w:val="0"/>
      <w:marTop w:val="0"/>
      <w:marBottom w:val="0"/>
      <w:divBdr>
        <w:top w:val="none" w:sz="0" w:space="0" w:color="auto"/>
        <w:left w:val="none" w:sz="0" w:space="0" w:color="auto"/>
        <w:bottom w:val="none" w:sz="0" w:space="0" w:color="auto"/>
        <w:right w:val="none" w:sz="0" w:space="0" w:color="auto"/>
      </w:divBdr>
    </w:div>
    <w:div w:id="1797605103">
      <w:bodyDiv w:val="1"/>
      <w:marLeft w:val="0"/>
      <w:marRight w:val="0"/>
      <w:marTop w:val="0"/>
      <w:marBottom w:val="0"/>
      <w:divBdr>
        <w:top w:val="none" w:sz="0" w:space="0" w:color="auto"/>
        <w:left w:val="none" w:sz="0" w:space="0" w:color="auto"/>
        <w:bottom w:val="none" w:sz="0" w:space="0" w:color="auto"/>
        <w:right w:val="none" w:sz="0" w:space="0" w:color="auto"/>
      </w:divBdr>
    </w:div>
    <w:div w:id="1798716491">
      <w:bodyDiv w:val="1"/>
      <w:marLeft w:val="0"/>
      <w:marRight w:val="0"/>
      <w:marTop w:val="0"/>
      <w:marBottom w:val="0"/>
      <w:divBdr>
        <w:top w:val="none" w:sz="0" w:space="0" w:color="auto"/>
        <w:left w:val="none" w:sz="0" w:space="0" w:color="auto"/>
        <w:bottom w:val="none" w:sz="0" w:space="0" w:color="auto"/>
        <w:right w:val="none" w:sz="0" w:space="0" w:color="auto"/>
      </w:divBdr>
    </w:div>
    <w:div w:id="1799447382">
      <w:bodyDiv w:val="1"/>
      <w:marLeft w:val="0"/>
      <w:marRight w:val="0"/>
      <w:marTop w:val="0"/>
      <w:marBottom w:val="0"/>
      <w:divBdr>
        <w:top w:val="none" w:sz="0" w:space="0" w:color="auto"/>
        <w:left w:val="none" w:sz="0" w:space="0" w:color="auto"/>
        <w:bottom w:val="none" w:sz="0" w:space="0" w:color="auto"/>
        <w:right w:val="none" w:sz="0" w:space="0" w:color="auto"/>
      </w:divBdr>
    </w:div>
    <w:div w:id="1801025659">
      <w:bodyDiv w:val="1"/>
      <w:marLeft w:val="0"/>
      <w:marRight w:val="0"/>
      <w:marTop w:val="0"/>
      <w:marBottom w:val="0"/>
      <w:divBdr>
        <w:top w:val="none" w:sz="0" w:space="0" w:color="auto"/>
        <w:left w:val="none" w:sz="0" w:space="0" w:color="auto"/>
        <w:bottom w:val="none" w:sz="0" w:space="0" w:color="auto"/>
        <w:right w:val="none" w:sz="0" w:space="0" w:color="auto"/>
      </w:divBdr>
    </w:div>
    <w:div w:id="1802073326">
      <w:bodyDiv w:val="1"/>
      <w:marLeft w:val="0"/>
      <w:marRight w:val="0"/>
      <w:marTop w:val="0"/>
      <w:marBottom w:val="0"/>
      <w:divBdr>
        <w:top w:val="none" w:sz="0" w:space="0" w:color="auto"/>
        <w:left w:val="none" w:sz="0" w:space="0" w:color="auto"/>
        <w:bottom w:val="none" w:sz="0" w:space="0" w:color="auto"/>
        <w:right w:val="none" w:sz="0" w:space="0" w:color="auto"/>
      </w:divBdr>
    </w:div>
    <w:div w:id="1803495547">
      <w:bodyDiv w:val="1"/>
      <w:marLeft w:val="0"/>
      <w:marRight w:val="0"/>
      <w:marTop w:val="0"/>
      <w:marBottom w:val="0"/>
      <w:divBdr>
        <w:top w:val="none" w:sz="0" w:space="0" w:color="auto"/>
        <w:left w:val="none" w:sz="0" w:space="0" w:color="auto"/>
        <w:bottom w:val="none" w:sz="0" w:space="0" w:color="auto"/>
        <w:right w:val="none" w:sz="0" w:space="0" w:color="auto"/>
      </w:divBdr>
    </w:div>
    <w:div w:id="1804997893">
      <w:bodyDiv w:val="1"/>
      <w:marLeft w:val="0"/>
      <w:marRight w:val="0"/>
      <w:marTop w:val="0"/>
      <w:marBottom w:val="0"/>
      <w:divBdr>
        <w:top w:val="none" w:sz="0" w:space="0" w:color="auto"/>
        <w:left w:val="none" w:sz="0" w:space="0" w:color="auto"/>
        <w:bottom w:val="none" w:sz="0" w:space="0" w:color="auto"/>
        <w:right w:val="none" w:sz="0" w:space="0" w:color="auto"/>
      </w:divBdr>
    </w:div>
    <w:div w:id="1805081257">
      <w:bodyDiv w:val="1"/>
      <w:marLeft w:val="0"/>
      <w:marRight w:val="0"/>
      <w:marTop w:val="0"/>
      <w:marBottom w:val="0"/>
      <w:divBdr>
        <w:top w:val="none" w:sz="0" w:space="0" w:color="auto"/>
        <w:left w:val="none" w:sz="0" w:space="0" w:color="auto"/>
        <w:bottom w:val="none" w:sz="0" w:space="0" w:color="auto"/>
        <w:right w:val="none" w:sz="0" w:space="0" w:color="auto"/>
      </w:divBdr>
    </w:div>
    <w:div w:id="1809318434">
      <w:bodyDiv w:val="1"/>
      <w:marLeft w:val="0"/>
      <w:marRight w:val="0"/>
      <w:marTop w:val="0"/>
      <w:marBottom w:val="0"/>
      <w:divBdr>
        <w:top w:val="none" w:sz="0" w:space="0" w:color="auto"/>
        <w:left w:val="none" w:sz="0" w:space="0" w:color="auto"/>
        <w:bottom w:val="none" w:sz="0" w:space="0" w:color="auto"/>
        <w:right w:val="none" w:sz="0" w:space="0" w:color="auto"/>
      </w:divBdr>
    </w:div>
    <w:div w:id="1810125702">
      <w:bodyDiv w:val="1"/>
      <w:marLeft w:val="0"/>
      <w:marRight w:val="0"/>
      <w:marTop w:val="0"/>
      <w:marBottom w:val="0"/>
      <w:divBdr>
        <w:top w:val="none" w:sz="0" w:space="0" w:color="auto"/>
        <w:left w:val="none" w:sz="0" w:space="0" w:color="auto"/>
        <w:bottom w:val="none" w:sz="0" w:space="0" w:color="auto"/>
        <w:right w:val="none" w:sz="0" w:space="0" w:color="auto"/>
      </w:divBdr>
    </w:div>
    <w:div w:id="1810592956">
      <w:bodyDiv w:val="1"/>
      <w:marLeft w:val="0"/>
      <w:marRight w:val="0"/>
      <w:marTop w:val="0"/>
      <w:marBottom w:val="0"/>
      <w:divBdr>
        <w:top w:val="none" w:sz="0" w:space="0" w:color="auto"/>
        <w:left w:val="none" w:sz="0" w:space="0" w:color="auto"/>
        <w:bottom w:val="none" w:sz="0" w:space="0" w:color="auto"/>
        <w:right w:val="none" w:sz="0" w:space="0" w:color="auto"/>
      </w:divBdr>
    </w:div>
    <w:div w:id="1815104769">
      <w:bodyDiv w:val="1"/>
      <w:marLeft w:val="0"/>
      <w:marRight w:val="0"/>
      <w:marTop w:val="0"/>
      <w:marBottom w:val="0"/>
      <w:divBdr>
        <w:top w:val="none" w:sz="0" w:space="0" w:color="auto"/>
        <w:left w:val="none" w:sz="0" w:space="0" w:color="auto"/>
        <w:bottom w:val="none" w:sz="0" w:space="0" w:color="auto"/>
        <w:right w:val="none" w:sz="0" w:space="0" w:color="auto"/>
      </w:divBdr>
    </w:div>
    <w:div w:id="1817138764">
      <w:bodyDiv w:val="1"/>
      <w:marLeft w:val="0"/>
      <w:marRight w:val="0"/>
      <w:marTop w:val="0"/>
      <w:marBottom w:val="0"/>
      <w:divBdr>
        <w:top w:val="none" w:sz="0" w:space="0" w:color="auto"/>
        <w:left w:val="none" w:sz="0" w:space="0" w:color="auto"/>
        <w:bottom w:val="none" w:sz="0" w:space="0" w:color="auto"/>
        <w:right w:val="none" w:sz="0" w:space="0" w:color="auto"/>
      </w:divBdr>
    </w:div>
    <w:div w:id="1817912619">
      <w:bodyDiv w:val="1"/>
      <w:marLeft w:val="0"/>
      <w:marRight w:val="0"/>
      <w:marTop w:val="0"/>
      <w:marBottom w:val="0"/>
      <w:divBdr>
        <w:top w:val="none" w:sz="0" w:space="0" w:color="auto"/>
        <w:left w:val="none" w:sz="0" w:space="0" w:color="auto"/>
        <w:bottom w:val="none" w:sz="0" w:space="0" w:color="auto"/>
        <w:right w:val="none" w:sz="0" w:space="0" w:color="auto"/>
      </w:divBdr>
    </w:div>
    <w:div w:id="1818959498">
      <w:bodyDiv w:val="1"/>
      <w:marLeft w:val="0"/>
      <w:marRight w:val="0"/>
      <w:marTop w:val="0"/>
      <w:marBottom w:val="0"/>
      <w:divBdr>
        <w:top w:val="none" w:sz="0" w:space="0" w:color="auto"/>
        <w:left w:val="none" w:sz="0" w:space="0" w:color="auto"/>
        <w:bottom w:val="none" w:sz="0" w:space="0" w:color="auto"/>
        <w:right w:val="none" w:sz="0" w:space="0" w:color="auto"/>
      </w:divBdr>
    </w:div>
    <w:div w:id="1819570234">
      <w:bodyDiv w:val="1"/>
      <w:marLeft w:val="0"/>
      <w:marRight w:val="0"/>
      <w:marTop w:val="0"/>
      <w:marBottom w:val="0"/>
      <w:divBdr>
        <w:top w:val="none" w:sz="0" w:space="0" w:color="auto"/>
        <w:left w:val="none" w:sz="0" w:space="0" w:color="auto"/>
        <w:bottom w:val="none" w:sz="0" w:space="0" w:color="auto"/>
        <w:right w:val="none" w:sz="0" w:space="0" w:color="auto"/>
      </w:divBdr>
    </w:div>
    <w:div w:id="1819953773">
      <w:bodyDiv w:val="1"/>
      <w:marLeft w:val="0"/>
      <w:marRight w:val="0"/>
      <w:marTop w:val="0"/>
      <w:marBottom w:val="0"/>
      <w:divBdr>
        <w:top w:val="none" w:sz="0" w:space="0" w:color="auto"/>
        <w:left w:val="none" w:sz="0" w:space="0" w:color="auto"/>
        <w:bottom w:val="none" w:sz="0" w:space="0" w:color="auto"/>
        <w:right w:val="none" w:sz="0" w:space="0" w:color="auto"/>
      </w:divBdr>
    </w:div>
    <w:div w:id="1822773124">
      <w:bodyDiv w:val="1"/>
      <w:marLeft w:val="0"/>
      <w:marRight w:val="0"/>
      <w:marTop w:val="0"/>
      <w:marBottom w:val="0"/>
      <w:divBdr>
        <w:top w:val="none" w:sz="0" w:space="0" w:color="auto"/>
        <w:left w:val="none" w:sz="0" w:space="0" w:color="auto"/>
        <w:bottom w:val="none" w:sz="0" w:space="0" w:color="auto"/>
        <w:right w:val="none" w:sz="0" w:space="0" w:color="auto"/>
      </w:divBdr>
    </w:div>
    <w:div w:id="1823112309">
      <w:bodyDiv w:val="1"/>
      <w:marLeft w:val="0"/>
      <w:marRight w:val="0"/>
      <w:marTop w:val="0"/>
      <w:marBottom w:val="0"/>
      <w:divBdr>
        <w:top w:val="none" w:sz="0" w:space="0" w:color="auto"/>
        <w:left w:val="none" w:sz="0" w:space="0" w:color="auto"/>
        <w:bottom w:val="none" w:sz="0" w:space="0" w:color="auto"/>
        <w:right w:val="none" w:sz="0" w:space="0" w:color="auto"/>
      </w:divBdr>
    </w:div>
    <w:div w:id="1826507143">
      <w:bodyDiv w:val="1"/>
      <w:marLeft w:val="0"/>
      <w:marRight w:val="0"/>
      <w:marTop w:val="0"/>
      <w:marBottom w:val="0"/>
      <w:divBdr>
        <w:top w:val="none" w:sz="0" w:space="0" w:color="auto"/>
        <w:left w:val="none" w:sz="0" w:space="0" w:color="auto"/>
        <w:bottom w:val="none" w:sz="0" w:space="0" w:color="auto"/>
        <w:right w:val="none" w:sz="0" w:space="0" w:color="auto"/>
      </w:divBdr>
    </w:div>
    <w:div w:id="1828865807">
      <w:bodyDiv w:val="1"/>
      <w:marLeft w:val="0"/>
      <w:marRight w:val="0"/>
      <w:marTop w:val="0"/>
      <w:marBottom w:val="0"/>
      <w:divBdr>
        <w:top w:val="none" w:sz="0" w:space="0" w:color="auto"/>
        <w:left w:val="none" w:sz="0" w:space="0" w:color="auto"/>
        <w:bottom w:val="none" w:sz="0" w:space="0" w:color="auto"/>
        <w:right w:val="none" w:sz="0" w:space="0" w:color="auto"/>
      </w:divBdr>
    </w:div>
    <w:div w:id="1831092047">
      <w:bodyDiv w:val="1"/>
      <w:marLeft w:val="0"/>
      <w:marRight w:val="0"/>
      <w:marTop w:val="0"/>
      <w:marBottom w:val="0"/>
      <w:divBdr>
        <w:top w:val="none" w:sz="0" w:space="0" w:color="auto"/>
        <w:left w:val="none" w:sz="0" w:space="0" w:color="auto"/>
        <w:bottom w:val="none" w:sz="0" w:space="0" w:color="auto"/>
        <w:right w:val="none" w:sz="0" w:space="0" w:color="auto"/>
      </w:divBdr>
    </w:div>
    <w:div w:id="1838223325">
      <w:bodyDiv w:val="1"/>
      <w:marLeft w:val="0"/>
      <w:marRight w:val="0"/>
      <w:marTop w:val="0"/>
      <w:marBottom w:val="0"/>
      <w:divBdr>
        <w:top w:val="none" w:sz="0" w:space="0" w:color="auto"/>
        <w:left w:val="none" w:sz="0" w:space="0" w:color="auto"/>
        <w:bottom w:val="none" w:sz="0" w:space="0" w:color="auto"/>
        <w:right w:val="none" w:sz="0" w:space="0" w:color="auto"/>
      </w:divBdr>
    </w:div>
    <w:div w:id="1843158898">
      <w:bodyDiv w:val="1"/>
      <w:marLeft w:val="0"/>
      <w:marRight w:val="0"/>
      <w:marTop w:val="0"/>
      <w:marBottom w:val="0"/>
      <w:divBdr>
        <w:top w:val="none" w:sz="0" w:space="0" w:color="auto"/>
        <w:left w:val="none" w:sz="0" w:space="0" w:color="auto"/>
        <w:bottom w:val="none" w:sz="0" w:space="0" w:color="auto"/>
        <w:right w:val="none" w:sz="0" w:space="0" w:color="auto"/>
      </w:divBdr>
    </w:div>
    <w:div w:id="1844514834">
      <w:bodyDiv w:val="1"/>
      <w:marLeft w:val="0"/>
      <w:marRight w:val="0"/>
      <w:marTop w:val="0"/>
      <w:marBottom w:val="0"/>
      <w:divBdr>
        <w:top w:val="none" w:sz="0" w:space="0" w:color="auto"/>
        <w:left w:val="none" w:sz="0" w:space="0" w:color="auto"/>
        <w:bottom w:val="none" w:sz="0" w:space="0" w:color="auto"/>
        <w:right w:val="none" w:sz="0" w:space="0" w:color="auto"/>
      </w:divBdr>
    </w:div>
    <w:div w:id="1847355226">
      <w:bodyDiv w:val="1"/>
      <w:marLeft w:val="0"/>
      <w:marRight w:val="0"/>
      <w:marTop w:val="0"/>
      <w:marBottom w:val="0"/>
      <w:divBdr>
        <w:top w:val="none" w:sz="0" w:space="0" w:color="auto"/>
        <w:left w:val="none" w:sz="0" w:space="0" w:color="auto"/>
        <w:bottom w:val="none" w:sz="0" w:space="0" w:color="auto"/>
        <w:right w:val="none" w:sz="0" w:space="0" w:color="auto"/>
      </w:divBdr>
    </w:div>
    <w:div w:id="1848130742">
      <w:bodyDiv w:val="1"/>
      <w:marLeft w:val="0"/>
      <w:marRight w:val="0"/>
      <w:marTop w:val="0"/>
      <w:marBottom w:val="0"/>
      <w:divBdr>
        <w:top w:val="none" w:sz="0" w:space="0" w:color="auto"/>
        <w:left w:val="none" w:sz="0" w:space="0" w:color="auto"/>
        <w:bottom w:val="none" w:sz="0" w:space="0" w:color="auto"/>
        <w:right w:val="none" w:sz="0" w:space="0" w:color="auto"/>
      </w:divBdr>
    </w:div>
    <w:div w:id="1849058416">
      <w:bodyDiv w:val="1"/>
      <w:marLeft w:val="0"/>
      <w:marRight w:val="0"/>
      <w:marTop w:val="0"/>
      <w:marBottom w:val="0"/>
      <w:divBdr>
        <w:top w:val="none" w:sz="0" w:space="0" w:color="auto"/>
        <w:left w:val="none" w:sz="0" w:space="0" w:color="auto"/>
        <w:bottom w:val="none" w:sz="0" w:space="0" w:color="auto"/>
        <w:right w:val="none" w:sz="0" w:space="0" w:color="auto"/>
      </w:divBdr>
    </w:div>
    <w:div w:id="1850632108">
      <w:bodyDiv w:val="1"/>
      <w:marLeft w:val="0"/>
      <w:marRight w:val="0"/>
      <w:marTop w:val="0"/>
      <w:marBottom w:val="0"/>
      <w:divBdr>
        <w:top w:val="none" w:sz="0" w:space="0" w:color="auto"/>
        <w:left w:val="none" w:sz="0" w:space="0" w:color="auto"/>
        <w:bottom w:val="none" w:sz="0" w:space="0" w:color="auto"/>
        <w:right w:val="none" w:sz="0" w:space="0" w:color="auto"/>
      </w:divBdr>
    </w:div>
    <w:div w:id="1852337009">
      <w:bodyDiv w:val="1"/>
      <w:marLeft w:val="0"/>
      <w:marRight w:val="0"/>
      <w:marTop w:val="0"/>
      <w:marBottom w:val="0"/>
      <w:divBdr>
        <w:top w:val="none" w:sz="0" w:space="0" w:color="auto"/>
        <w:left w:val="none" w:sz="0" w:space="0" w:color="auto"/>
        <w:bottom w:val="none" w:sz="0" w:space="0" w:color="auto"/>
        <w:right w:val="none" w:sz="0" w:space="0" w:color="auto"/>
      </w:divBdr>
    </w:div>
    <w:div w:id="1852527437">
      <w:bodyDiv w:val="1"/>
      <w:marLeft w:val="0"/>
      <w:marRight w:val="0"/>
      <w:marTop w:val="0"/>
      <w:marBottom w:val="0"/>
      <w:divBdr>
        <w:top w:val="none" w:sz="0" w:space="0" w:color="auto"/>
        <w:left w:val="none" w:sz="0" w:space="0" w:color="auto"/>
        <w:bottom w:val="none" w:sz="0" w:space="0" w:color="auto"/>
        <w:right w:val="none" w:sz="0" w:space="0" w:color="auto"/>
      </w:divBdr>
    </w:div>
    <w:div w:id="1852641461">
      <w:bodyDiv w:val="1"/>
      <w:marLeft w:val="0"/>
      <w:marRight w:val="0"/>
      <w:marTop w:val="0"/>
      <w:marBottom w:val="0"/>
      <w:divBdr>
        <w:top w:val="none" w:sz="0" w:space="0" w:color="auto"/>
        <w:left w:val="none" w:sz="0" w:space="0" w:color="auto"/>
        <w:bottom w:val="none" w:sz="0" w:space="0" w:color="auto"/>
        <w:right w:val="none" w:sz="0" w:space="0" w:color="auto"/>
      </w:divBdr>
      <w:divsChild>
        <w:div w:id="1549218422">
          <w:marLeft w:val="0"/>
          <w:marRight w:val="0"/>
          <w:marTop w:val="0"/>
          <w:marBottom w:val="0"/>
          <w:divBdr>
            <w:top w:val="none" w:sz="0" w:space="0" w:color="auto"/>
            <w:left w:val="none" w:sz="0" w:space="0" w:color="auto"/>
            <w:bottom w:val="none" w:sz="0" w:space="0" w:color="auto"/>
            <w:right w:val="none" w:sz="0" w:space="0" w:color="auto"/>
          </w:divBdr>
        </w:div>
      </w:divsChild>
    </w:div>
    <w:div w:id="1858301045">
      <w:bodyDiv w:val="1"/>
      <w:marLeft w:val="0"/>
      <w:marRight w:val="0"/>
      <w:marTop w:val="0"/>
      <w:marBottom w:val="0"/>
      <w:divBdr>
        <w:top w:val="none" w:sz="0" w:space="0" w:color="auto"/>
        <w:left w:val="none" w:sz="0" w:space="0" w:color="auto"/>
        <w:bottom w:val="none" w:sz="0" w:space="0" w:color="auto"/>
        <w:right w:val="none" w:sz="0" w:space="0" w:color="auto"/>
      </w:divBdr>
    </w:div>
    <w:div w:id="1861360276">
      <w:bodyDiv w:val="1"/>
      <w:marLeft w:val="0"/>
      <w:marRight w:val="0"/>
      <w:marTop w:val="0"/>
      <w:marBottom w:val="0"/>
      <w:divBdr>
        <w:top w:val="none" w:sz="0" w:space="0" w:color="auto"/>
        <w:left w:val="none" w:sz="0" w:space="0" w:color="auto"/>
        <w:bottom w:val="none" w:sz="0" w:space="0" w:color="auto"/>
        <w:right w:val="none" w:sz="0" w:space="0" w:color="auto"/>
      </w:divBdr>
    </w:div>
    <w:div w:id="1862207168">
      <w:bodyDiv w:val="1"/>
      <w:marLeft w:val="0"/>
      <w:marRight w:val="0"/>
      <w:marTop w:val="0"/>
      <w:marBottom w:val="0"/>
      <w:divBdr>
        <w:top w:val="none" w:sz="0" w:space="0" w:color="auto"/>
        <w:left w:val="none" w:sz="0" w:space="0" w:color="auto"/>
        <w:bottom w:val="none" w:sz="0" w:space="0" w:color="auto"/>
        <w:right w:val="none" w:sz="0" w:space="0" w:color="auto"/>
      </w:divBdr>
    </w:div>
    <w:div w:id="1865483283">
      <w:bodyDiv w:val="1"/>
      <w:marLeft w:val="0"/>
      <w:marRight w:val="0"/>
      <w:marTop w:val="0"/>
      <w:marBottom w:val="0"/>
      <w:divBdr>
        <w:top w:val="none" w:sz="0" w:space="0" w:color="auto"/>
        <w:left w:val="none" w:sz="0" w:space="0" w:color="auto"/>
        <w:bottom w:val="none" w:sz="0" w:space="0" w:color="auto"/>
        <w:right w:val="none" w:sz="0" w:space="0" w:color="auto"/>
      </w:divBdr>
    </w:div>
    <w:div w:id="1867909295">
      <w:bodyDiv w:val="1"/>
      <w:marLeft w:val="0"/>
      <w:marRight w:val="0"/>
      <w:marTop w:val="0"/>
      <w:marBottom w:val="0"/>
      <w:divBdr>
        <w:top w:val="none" w:sz="0" w:space="0" w:color="auto"/>
        <w:left w:val="none" w:sz="0" w:space="0" w:color="auto"/>
        <w:bottom w:val="none" w:sz="0" w:space="0" w:color="auto"/>
        <w:right w:val="none" w:sz="0" w:space="0" w:color="auto"/>
      </w:divBdr>
    </w:div>
    <w:div w:id="1869446526">
      <w:bodyDiv w:val="1"/>
      <w:marLeft w:val="0"/>
      <w:marRight w:val="0"/>
      <w:marTop w:val="0"/>
      <w:marBottom w:val="0"/>
      <w:divBdr>
        <w:top w:val="none" w:sz="0" w:space="0" w:color="auto"/>
        <w:left w:val="none" w:sz="0" w:space="0" w:color="auto"/>
        <w:bottom w:val="none" w:sz="0" w:space="0" w:color="auto"/>
        <w:right w:val="none" w:sz="0" w:space="0" w:color="auto"/>
      </w:divBdr>
    </w:div>
    <w:div w:id="1873029404">
      <w:bodyDiv w:val="1"/>
      <w:marLeft w:val="0"/>
      <w:marRight w:val="0"/>
      <w:marTop w:val="0"/>
      <w:marBottom w:val="0"/>
      <w:divBdr>
        <w:top w:val="none" w:sz="0" w:space="0" w:color="auto"/>
        <w:left w:val="none" w:sz="0" w:space="0" w:color="auto"/>
        <w:bottom w:val="none" w:sz="0" w:space="0" w:color="auto"/>
        <w:right w:val="none" w:sz="0" w:space="0" w:color="auto"/>
      </w:divBdr>
    </w:div>
    <w:div w:id="1875195786">
      <w:bodyDiv w:val="1"/>
      <w:marLeft w:val="0"/>
      <w:marRight w:val="0"/>
      <w:marTop w:val="0"/>
      <w:marBottom w:val="0"/>
      <w:divBdr>
        <w:top w:val="none" w:sz="0" w:space="0" w:color="auto"/>
        <w:left w:val="none" w:sz="0" w:space="0" w:color="auto"/>
        <w:bottom w:val="none" w:sz="0" w:space="0" w:color="auto"/>
        <w:right w:val="none" w:sz="0" w:space="0" w:color="auto"/>
      </w:divBdr>
    </w:div>
    <w:div w:id="1879590353">
      <w:bodyDiv w:val="1"/>
      <w:marLeft w:val="0"/>
      <w:marRight w:val="0"/>
      <w:marTop w:val="0"/>
      <w:marBottom w:val="0"/>
      <w:divBdr>
        <w:top w:val="none" w:sz="0" w:space="0" w:color="auto"/>
        <w:left w:val="none" w:sz="0" w:space="0" w:color="auto"/>
        <w:bottom w:val="none" w:sz="0" w:space="0" w:color="auto"/>
        <w:right w:val="none" w:sz="0" w:space="0" w:color="auto"/>
      </w:divBdr>
    </w:div>
    <w:div w:id="1881628078">
      <w:bodyDiv w:val="1"/>
      <w:marLeft w:val="0"/>
      <w:marRight w:val="0"/>
      <w:marTop w:val="0"/>
      <w:marBottom w:val="0"/>
      <w:divBdr>
        <w:top w:val="none" w:sz="0" w:space="0" w:color="auto"/>
        <w:left w:val="none" w:sz="0" w:space="0" w:color="auto"/>
        <w:bottom w:val="none" w:sz="0" w:space="0" w:color="auto"/>
        <w:right w:val="none" w:sz="0" w:space="0" w:color="auto"/>
      </w:divBdr>
    </w:div>
    <w:div w:id="1884293358">
      <w:bodyDiv w:val="1"/>
      <w:marLeft w:val="0"/>
      <w:marRight w:val="0"/>
      <w:marTop w:val="0"/>
      <w:marBottom w:val="0"/>
      <w:divBdr>
        <w:top w:val="none" w:sz="0" w:space="0" w:color="auto"/>
        <w:left w:val="none" w:sz="0" w:space="0" w:color="auto"/>
        <w:bottom w:val="none" w:sz="0" w:space="0" w:color="auto"/>
        <w:right w:val="none" w:sz="0" w:space="0" w:color="auto"/>
      </w:divBdr>
    </w:div>
    <w:div w:id="1889493325">
      <w:bodyDiv w:val="1"/>
      <w:marLeft w:val="0"/>
      <w:marRight w:val="0"/>
      <w:marTop w:val="0"/>
      <w:marBottom w:val="0"/>
      <w:divBdr>
        <w:top w:val="none" w:sz="0" w:space="0" w:color="auto"/>
        <w:left w:val="none" w:sz="0" w:space="0" w:color="auto"/>
        <w:bottom w:val="none" w:sz="0" w:space="0" w:color="auto"/>
        <w:right w:val="none" w:sz="0" w:space="0" w:color="auto"/>
      </w:divBdr>
    </w:div>
    <w:div w:id="1890798835">
      <w:bodyDiv w:val="1"/>
      <w:marLeft w:val="0"/>
      <w:marRight w:val="0"/>
      <w:marTop w:val="0"/>
      <w:marBottom w:val="0"/>
      <w:divBdr>
        <w:top w:val="none" w:sz="0" w:space="0" w:color="auto"/>
        <w:left w:val="none" w:sz="0" w:space="0" w:color="auto"/>
        <w:bottom w:val="none" w:sz="0" w:space="0" w:color="auto"/>
        <w:right w:val="none" w:sz="0" w:space="0" w:color="auto"/>
      </w:divBdr>
    </w:div>
    <w:div w:id="1899901532">
      <w:bodyDiv w:val="1"/>
      <w:marLeft w:val="0"/>
      <w:marRight w:val="0"/>
      <w:marTop w:val="0"/>
      <w:marBottom w:val="0"/>
      <w:divBdr>
        <w:top w:val="none" w:sz="0" w:space="0" w:color="auto"/>
        <w:left w:val="none" w:sz="0" w:space="0" w:color="auto"/>
        <w:bottom w:val="none" w:sz="0" w:space="0" w:color="auto"/>
        <w:right w:val="none" w:sz="0" w:space="0" w:color="auto"/>
      </w:divBdr>
    </w:div>
    <w:div w:id="1901549806">
      <w:bodyDiv w:val="1"/>
      <w:marLeft w:val="0"/>
      <w:marRight w:val="0"/>
      <w:marTop w:val="0"/>
      <w:marBottom w:val="0"/>
      <w:divBdr>
        <w:top w:val="none" w:sz="0" w:space="0" w:color="auto"/>
        <w:left w:val="none" w:sz="0" w:space="0" w:color="auto"/>
        <w:bottom w:val="none" w:sz="0" w:space="0" w:color="auto"/>
        <w:right w:val="none" w:sz="0" w:space="0" w:color="auto"/>
      </w:divBdr>
    </w:div>
    <w:div w:id="1905678813">
      <w:bodyDiv w:val="1"/>
      <w:marLeft w:val="0"/>
      <w:marRight w:val="0"/>
      <w:marTop w:val="0"/>
      <w:marBottom w:val="0"/>
      <w:divBdr>
        <w:top w:val="none" w:sz="0" w:space="0" w:color="auto"/>
        <w:left w:val="none" w:sz="0" w:space="0" w:color="auto"/>
        <w:bottom w:val="none" w:sz="0" w:space="0" w:color="auto"/>
        <w:right w:val="none" w:sz="0" w:space="0" w:color="auto"/>
      </w:divBdr>
    </w:div>
    <w:div w:id="1907455239">
      <w:bodyDiv w:val="1"/>
      <w:marLeft w:val="0"/>
      <w:marRight w:val="0"/>
      <w:marTop w:val="0"/>
      <w:marBottom w:val="0"/>
      <w:divBdr>
        <w:top w:val="none" w:sz="0" w:space="0" w:color="auto"/>
        <w:left w:val="none" w:sz="0" w:space="0" w:color="auto"/>
        <w:bottom w:val="none" w:sz="0" w:space="0" w:color="auto"/>
        <w:right w:val="none" w:sz="0" w:space="0" w:color="auto"/>
      </w:divBdr>
    </w:div>
    <w:div w:id="1910454388">
      <w:bodyDiv w:val="1"/>
      <w:marLeft w:val="0"/>
      <w:marRight w:val="0"/>
      <w:marTop w:val="0"/>
      <w:marBottom w:val="0"/>
      <w:divBdr>
        <w:top w:val="none" w:sz="0" w:space="0" w:color="auto"/>
        <w:left w:val="none" w:sz="0" w:space="0" w:color="auto"/>
        <w:bottom w:val="none" w:sz="0" w:space="0" w:color="auto"/>
        <w:right w:val="none" w:sz="0" w:space="0" w:color="auto"/>
      </w:divBdr>
    </w:div>
    <w:div w:id="1912352225">
      <w:bodyDiv w:val="1"/>
      <w:marLeft w:val="0"/>
      <w:marRight w:val="0"/>
      <w:marTop w:val="0"/>
      <w:marBottom w:val="0"/>
      <w:divBdr>
        <w:top w:val="none" w:sz="0" w:space="0" w:color="auto"/>
        <w:left w:val="none" w:sz="0" w:space="0" w:color="auto"/>
        <w:bottom w:val="none" w:sz="0" w:space="0" w:color="auto"/>
        <w:right w:val="none" w:sz="0" w:space="0" w:color="auto"/>
      </w:divBdr>
    </w:div>
    <w:div w:id="1914200179">
      <w:bodyDiv w:val="1"/>
      <w:marLeft w:val="0"/>
      <w:marRight w:val="0"/>
      <w:marTop w:val="0"/>
      <w:marBottom w:val="0"/>
      <w:divBdr>
        <w:top w:val="none" w:sz="0" w:space="0" w:color="auto"/>
        <w:left w:val="none" w:sz="0" w:space="0" w:color="auto"/>
        <w:bottom w:val="none" w:sz="0" w:space="0" w:color="auto"/>
        <w:right w:val="none" w:sz="0" w:space="0" w:color="auto"/>
      </w:divBdr>
    </w:div>
    <w:div w:id="1919557852">
      <w:bodyDiv w:val="1"/>
      <w:marLeft w:val="0"/>
      <w:marRight w:val="0"/>
      <w:marTop w:val="0"/>
      <w:marBottom w:val="0"/>
      <w:divBdr>
        <w:top w:val="none" w:sz="0" w:space="0" w:color="auto"/>
        <w:left w:val="none" w:sz="0" w:space="0" w:color="auto"/>
        <w:bottom w:val="none" w:sz="0" w:space="0" w:color="auto"/>
        <w:right w:val="none" w:sz="0" w:space="0" w:color="auto"/>
      </w:divBdr>
    </w:div>
    <w:div w:id="1921871421">
      <w:bodyDiv w:val="1"/>
      <w:marLeft w:val="0"/>
      <w:marRight w:val="0"/>
      <w:marTop w:val="0"/>
      <w:marBottom w:val="0"/>
      <w:divBdr>
        <w:top w:val="none" w:sz="0" w:space="0" w:color="auto"/>
        <w:left w:val="none" w:sz="0" w:space="0" w:color="auto"/>
        <w:bottom w:val="none" w:sz="0" w:space="0" w:color="auto"/>
        <w:right w:val="none" w:sz="0" w:space="0" w:color="auto"/>
      </w:divBdr>
    </w:div>
    <w:div w:id="1923486283">
      <w:bodyDiv w:val="1"/>
      <w:marLeft w:val="0"/>
      <w:marRight w:val="0"/>
      <w:marTop w:val="0"/>
      <w:marBottom w:val="0"/>
      <w:divBdr>
        <w:top w:val="none" w:sz="0" w:space="0" w:color="auto"/>
        <w:left w:val="none" w:sz="0" w:space="0" w:color="auto"/>
        <w:bottom w:val="none" w:sz="0" w:space="0" w:color="auto"/>
        <w:right w:val="none" w:sz="0" w:space="0" w:color="auto"/>
      </w:divBdr>
    </w:div>
    <w:div w:id="1923487490">
      <w:bodyDiv w:val="1"/>
      <w:marLeft w:val="0"/>
      <w:marRight w:val="0"/>
      <w:marTop w:val="0"/>
      <w:marBottom w:val="0"/>
      <w:divBdr>
        <w:top w:val="none" w:sz="0" w:space="0" w:color="auto"/>
        <w:left w:val="none" w:sz="0" w:space="0" w:color="auto"/>
        <w:bottom w:val="none" w:sz="0" w:space="0" w:color="auto"/>
        <w:right w:val="none" w:sz="0" w:space="0" w:color="auto"/>
      </w:divBdr>
    </w:div>
    <w:div w:id="1924410753">
      <w:bodyDiv w:val="1"/>
      <w:marLeft w:val="0"/>
      <w:marRight w:val="0"/>
      <w:marTop w:val="0"/>
      <w:marBottom w:val="0"/>
      <w:divBdr>
        <w:top w:val="none" w:sz="0" w:space="0" w:color="auto"/>
        <w:left w:val="none" w:sz="0" w:space="0" w:color="auto"/>
        <w:bottom w:val="none" w:sz="0" w:space="0" w:color="auto"/>
        <w:right w:val="none" w:sz="0" w:space="0" w:color="auto"/>
      </w:divBdr>
    </w:div>
    <w:div w:id="1938059350">
      <w:bodyDiv w:val="1"/>
      <w:marLeft w:val="0"/>
      <w:marRight w:val="0"/>
      <w:marTop w:val="0"/>
      <w:marBottom w:val="0"/>
      <w:divBdr>
        <w:top w:val="none" w:sz="0" w:space="0" w:color="auto"/>
        <w:left w:val="none" w:sz="0" w:space="0" w:color="auto"/>
        <w:bottom w:val="none" w:sz="0" w:space="0" w:color="auto"/>
        <w:right w:val="none" w:sz="0" w:space="0" w:color="auto"/>
      </w:divBdr>
    </w:div>
    <w:div w:id="1940330185">
      <w:bodyDiv w:val="1"/>
      <w:marLeft w:val="0"/>
      <w:marRight w:val="0"/>
      <w:marTop w:val="0"/>
      <w:marBottom w:val="0"/>
      <w:divBdr>
        <w:top w:val="none" w:sz="0" w:space="0" w:color="auto"/>
        <w:left w:val="none" w:sz="0" w:space="0" w:color="auto"/>
        <w:bottom w:val="none" w:sz="0" w:space="0" w:color="auto"/>
        <w:right w:val="none" w:sz="0" w:space="0" w:color="auto"/>
      </w:divBdr>
    </w:div>
    <w:div w:id="1941403553">
      <w:bodyDiv w:val="1"/>
      <w:marLeft w:val="0"/>
      <w:marRight w:val="0"/>
      <w:marTop w:val="0"/>
      <w:marBottom w:val="0"/>
      <w:divBdr>
        <w:top w:val="none" w:sz="0" w:space="0" w:color="auto"/>
        <w:left w:val="none" w:sz="0" w:space="0" w:color="auto"/>
        <w:bottom w:val="none" w:sz="0" w:space="0" w:color="auto"/>
        <w:right w:val="none" w:sz="0" w:space="0" w:color="auto"/>
      </w:divBdr>
    </w:div>
    <w:div w:id="1944607900">
      <w:bodyDiv w:val="1"/>
      <w:marLeft w:val="0"/>
      <w:marRight w:val="0"/>
      <w:marTop w:val="0"/>
      <w:marBottom w:val="0"/>
      <w:divBdr>
        <w:top w:val="none" w:sz="0" w:space="0" w:color="auto"/>
        <w:left w:val="none" w:sz="0" w:space="0" w:color="auto"/>
        <w:bottom w:val="none" w:sz="0" w:space="0" w:color="auto"/>
        <w:right w:val="none" w:sz="0" w:space="0" w:color="auto"/>
      </w:divBdr>
    </w:div>
    <w:div w:id="1944653089">
      <w:bodyDiv w:val="1"/>
      <w:marLeft w:val="0"/>
      <w:marRight w:val="0"/>
      <w:marTop w:val="0"/>
      <w:marBottom w:val="0"/>
      <w:divBdr>
        <w:top w:val="none" w:sz="0" w:space="0" w:color="auto"/>
        <w:left w:val="none" w:sz="0" w:space="0" w:color="auto"/>
        <w:bottom w:val="none" w:sz="0" w:space="0" w:color="auto"/>
        <w:right w:val="none" w:sz="0" w:space="0" w:color="auto"/>
      </w:divBdr>
    </w:div>
    <w:div w:id="1945263581">
      <w:bodyDiv w:val="1"/>
      <w:marLeft w:val="0"/>
      <w:marRight w:val="0"/>
      <w:marTop w:val="0"/>
      <w:marBottom w:val="0"/>
      <w:divBdr>
        <w:top w:val="none" w:sz="0" w:space="0" w:color="auto"/>
        <w:left w:val="none" w:sz="0" w:space="0" w:color="auto"/>
        <w:bottom w:val="none" w:sz="0" w:space="0" w:color="auto"/>
        <w:right w:val="none" w:sz="0" w:space="0" w:color="auto"/>
      </w:divBdr>
    </w:div>
    <w:div w:id="1946692965">
      <w:bodyDiv w:val="1"/>
      <w:marLeft w:val="0"/>
      <w:marRight w:val="0"/>
      <w:marTop w:val="0"/>
      <w:marBottom w:val="0"/>
      <w:divBdr>
        <w:top w:val="none" w:sz="0" w:space="0" w:color="auto"/>
        <w:left w:val="none" w:sz="0" w:space="0" w:color="auto"/>
        <w:bottom w:val="none" w:sz="0" w:space="0" w:color="auto"/>
        <w:right w:val="none" w:sz="0" w:space="0" w:color="auto"/>
      </w:divBdr>
    </w:div>
    <w:div w:id="1947541687">
      <w:bodyDiv w:val="1"/>
      <w:marLeft w:val="0"/>
      <w:marRight w:val="0"/>
      <w:marTop w:val="0"/>
      <w:marBottom w:val="0"/>
      <w:divBdr>
        <w:top w:val="none" w:sz="0" w:space="0" w:color="auto"/>
        <w:left w:val="none" w:sz="0" w:space="0" w:color="auto"/>
        <w:bottom w:val="none" w:sz="0" w:space="0" w:color="auto"/>
        <w:right w:val="none" w:sz="0" w:space="0" w:color="auto"/>
      </w:divBdr>
    </w:div>
    <w:div w:id="1950119985">
      <w:bodyDiv w:val="1"/>
      <w:marLeft w:val="0"/>
      <w:marRight w:val="0"/>
      <w:marTop w:val="0"/>
      <w:marBottom w:val="0"/>
      <w:divBdr>
        <w:top w:val="none" w:sz="0" w:space="0" w:color="auto"/>
        <w:left w:val="none" w:sz="0" w:space="0" w:color="auto"/>
        <w:bottom w:val="none" w:sz="0" w:space="0" w:color="auto"/>
        <w:right w:val="none" w:sz="0" w:space="0" w:color="auto"/>
      </w:divBdr>
    </w:div>
    <w:div w:id="1951281509">
      <w:bodyDiv w:val="1"/>
      <w:marLeft w:val="0"/>
      <w:marRight w:val="0"/>
      <w:marTop w:val="0"/>
      <w:marBottom w:val="0"/>
      <w:divBdr>
        <w:top w:val="none" w:sz="0" w:space="0" w:color="auto"/>
        <w:left w:val="none" w:sz="0" w:space="0" w:color="auto"/>
        <w:bottom w:val="none" w:sz="0" w:space="0" w:color="auto"/>
        <w:right w:val="none" w:sz="0" w:space="0" w:color="auto"/>
      </w:divBdr>
    </w:div>
    <w:div w:id="1952711709">
      <w:bodyDiv w:val="1"/>
      <w:marLeft w:val="0"/>
      <w:marRight w:val="0"/>
      <w:marTop w:val="0"/>
      <w:marBottom w:val="0"/>
      <w:divBdr>
        <w:top w:val="none" w:sz="0" w:space="0" w:color="auto"/>
        <w:left w:val="none" w:sz="0" w:space="0" w:color="auto"/>
        <w:bottom w:val="none" w:sz="0" w:space="0" w:color="auto"/>
        <w:right w:val="none" w:sz="0" w:space="0" w:color="auto"/>
      </w:divBdr>
    </w:div>
    <w:div w:id="1953198556">
      <w:bodyDiv w:val="1"/>
      <w:marLeft w:val="0"/>
      <w:marRight w:val="0"/>
      <w:marTop w:val="0"/>
      <w:marBottom w:val="0"/>
      <w:divBdr>
        <w:top w:val="none" w:sz="0" w:space="0" w:color="auto"/>
        <w:left w:val="none" w:sz="0" w:space="0" w:color="auto"/>
        <w:bottom w:val="none" w:sz="0" w:space="0" w:color="auto"/>
        <w:right w:val="none" w:sz="0" w:space="0" w:color="auto"/>
      </w:divBdr>
    </w:div>
    <w:div w:id="1955865894">
      <w:bodyDiv w:val="1"/>
      <w:marLeft w:val="0"/>
      <w:marRight w:val="0"/>
      <w:marTop w:val="0"/>
      <w:marBottom w:val="0"/>
      <w:divBdr>
        <w:top w:val="none" w:sz="0" w:space="0" w:color="auto"/>
        <w:left w:val="none" w:sz="0" w:space="0" w:color="auto"/>
        <w:bottom w:val="none" w:sz="0" w:space="0" w:color="auto"/>
        <w:right w:val="none" w:sz="0" w:space="0" w:color="auto"/>
      </w:divBdr>
    </w:div>
    <w:div w:id="1957908935">
      <w:bodyDiv w:val="1"/>
      <w:marLeft w:val="0"/>
      <w:marRight w:val="0"/>
      <w:marTop w:val="0"/>
      <w:marBottom w:val="0"/>
      <w:divBdr>
        <w:top w:val="none" w:sz="0" w:space="0" w:color="auto"/>
        <w:left w:val="none" w:sz="0" w:space="0" w:color="auto"/>
        <w:bottom w:val="none" w:sz="0" w:space="0" w:color="auto"/>
        <w:right w:val="none" w:sz="0" w:space="0" w:color="auto"/>
      </w:divBdr>
    </w:div>
    <w:div w:id="1959868953">
      <w:bodyDiv w:val="1"/>
      <w:marLeft w:val="0"/>
      <w:marRight w:val="0"/>
      <w:marTop w:val="0"/>
      <w:marBottom w:val="0"/>
      <w:divBdr>
        <w:top w:val="none" w:sz="0" w:space="0" w:color="auto"/>
        <w:left w:val="none" w:sz="0" w:space="0" w:color="auto"/>
        <w:bottom w:val="none" w:sz="0" w:space="0" w:color="auto"/>
        <w:right w:val="none" w:sz="0" w:space="0" w:color="auto"/>
      </w:divBdr>
    </w:div>
    <w:div w:id="1961524143">
      <w:bodyDiv w:val="1"/>
      <w:marLeft w:val="0"/>
      <w:marRight w:val="0"/>
      <w:marTop w:val="0"/>
      <w:marBottom w:val="0"/>
      <w:divBdr>
        <w:top w:val="none" w:sz="0" w:space="0" w:color="auto"/>
        <w:left w:val="none" w:sz="0" w:space="0" w:color="auto"/>
        <w:bottom w:val="none" w:sz="0" w:space="0" w:color="auto"/>
        <w:right w:val="none" w:sz="0" w:space="0" w:color="auto"/>
      </w:divBdr>
    </w:div>
    <w:div w:id="1961909005">
      <w:bodyDiv w:val="1"/>
      <w:marLeft w:val="0"/>
      <w:marRight w:val="0"/>
      <w:marTop w:val="0"/>
      <w:marBottom w:val="0"/>
      <w:divBdr>
        <w:top w:val="none" w:sz="0" w:space="0" w:color="auto"/>
        <w:left w:val="none" w:sz="0" w:space="0" w:color="auto"/>
        <w:bottom w:val="none" w:sz="0" w:space="0" w:color="auto"/>
        <w:right w:val="none" w:sz="0" w:space="0" w:color="auto"/>
      </w:divBdr>
    </w:div>
    <w:div w:id="1962026740">
      <w:bodyDiv w:val="1"/>
      <w:marLeft w:val="0"/>
      <w:marRight w:val="0"/>
      <w:marTop w:val="0"/>
      <w:marBottom w:val="0"/>
      <w:divBdr>
        <w:top w:val="none" w:sz="0" w:space="0" w:color="auto"/>
        <w:left w:val="none" w:sz="0" w:space="0" w:color="auto"/>
        <w:bottom w:val="none" w:sz="0" w:space="0" w:color="auto"/>
        <w:right w:val="none" w:sz="0" w:space="0" w:color="auto"/>
      </w:divBdr>
    </w:div>
    <w:div w:id="1962880253">
      <w:bodyDiv w:val="1"/>
      <w:marLeft w:val="0"/>
      <w:marRight w:val="0"/>
      <w:marTop w:val="0"/>
      <w:marBottom w:val="0"/>
      <w:divBdr>
        <w:top w:val="none" w:sz="0" w:space="0" w:color="auto"/>
        <w:left w:val="none" w:sz="0" w:space="0" w:color="auto"/>
        <w:bottom w:val="none" w:sz="0" w:space="0" w:color="auto"/>
        <w:right w:val="none" w:sz="0" w:space="0" w:color="auto"/>
      </w:divBdr>
    </w:div>
    <w:div w:id="1969124624">
      <w:bodyDiv w:val="1"/>
      <w:marLeft w:val="0"/>
      <w:marRight w:val="0"/>
      <w:marTop w:val="0"/>
      <w:marBottom w:val="0"/>
      <w:divBdr>
        <w:top w:val="none" w:sz="0" w:space="0" w:color="auto"/>
        <w:left w:val="none" w:sz="0" w:space="0" w:color="auto"/>
        <w:bottom w:val="none" w:sz="0" w:space="0" w:color="auto"/>
        <w:right w:val="none" w:sz="0" w:space="0" w:color="auto"/>
      </w:divBdr>
    </w:div>
    <w:div w:id="1969360801">
      <w:bodyDiv w:val="1"/>
      <w:marLeft w:val="0"/>
      <w:marRight w:val="0"/>
      <w:marTop w:val="0"/>
      <w:marBottom w:val="0"/>
      <w:divBdr>
        <w:top w:val="none" w:sz="0" w:space="0" w:color="auto"/>
        <w:left w:val="none" w:sz="0" w:space="0" w:color="auto"/>
        <w:bottom w:val="none" w:sz="0" w:space="0" w:color="auto"/>
        <w:right w:val="none" w:sz="0" w:space="0" w:color="auto"/>
      </w:divBdr>
    </w:div>
    <w:div w:id="1971324106">
      <w:bodyDiv w:val="1"/>
      <w:marLeft w:val="0"/>
      <w:marRight w:val="0"/>
      <w:marTop w:val="0"/>
      <w:marBottom w:val="0"/>
      <w:divBdr>
        <w:top w:val="none" w:sz="0" w:space="0" w:color="auto"/>
        <w:left w:val="none" w:sz="0" w:space="0" w:color="auto"/>
        <w:bottom w:val="none" w:sz="0" w:space="0" w:color="auto"/>
        <w:right w:val="none" w:sz="0" w:space="0" w:color="auto"/>
      </w:divBdr>
    </w:div>
    <w:div w:id="1972861776">
      <w:bodyDiv w:val="1"/>
      <w:marLeft w:val="0"/>
      <w:marRight w:val="0"/>
      <w:marTop w:val="0"/>
      <w:marBottom w:val="0"/>
      <w:divBdr>
        <w:top w:val="none" w:sz="0" w:space="0" w:color="auto"/>
        <w:left w:val="none" w:sz="0" w:space="0" w:color="auto"/>
        <w:bottom w:val="none" w:sz="0" w:space="0" w:color="auto"/>
        <w:right w:val="none" w:sz="0" w:space="0" w:color="auto"/>
      </w:divBdr>
    </w:div>
    <w:div w:id="1980915356">
      <w:bodyDiv w:val="1"/>
      <w:marLeft w:val="0"/>
      <w:marRight w:val="0"/>
      <w:marTop w:val="0"/>
      <w:marBottom w:val="0"/>
      <w:divBdr>
        <w:top w:val="none" w:sz="0" w:space="0" w:color="auto"/>
        <w:left w:val="none" w:sz="0" w:space="0" w:color="auto"/>
        <w:bottom w:val="none" w:sz="0" w:space="0" w:color="auto"/>
        <w:right w:val="none" w:sz="0" w:space="0" w:color="auto"/>
      </w:divBdr>
    </w:div>
    <w:div w:id="1981617645">
      <w:bodyDiv w:val="1"/>
      <w:marLeft w:val="0"/>
      <w:marRight w:val="0"/>
      <w:marTop w:val="0"/>
      <w:marBottom w:val="0"/>
      <w:divBdr>
        <w:top w:val="none" w:sz="0" w:space="0" w:color="auto"/>
        <w:left w:val="none" w:sz="0" w:space="0" w:color="auto"/>
        <w:bottom w:val="none" w:sz="0" w:space="0" w:color="auto"/>
        <w:right w:val="none" w:sz="0" w:space="0" w:color="auto"/>
      </w:divBdr>
    </w:div>
    <w:div w:id="1981959420">
      <w:bodyDiv w:val="1"/>
      <w:marLeft w:val="0"/>
      <w:marRight w:val="0"/>
      <w:marTop w:val="0"/>
      <w:marBottom w:val="0"/>
      <w:divBdr>
        <w:top w:val="none" w:sz="0" w:space="0" w:color="auto"/>
        <w:left w:val="none" w:sz="0" w:space="0" w:color="auto"/>
        <w:bottom w:val="none" w:sz="0" w:space="0" w:color="auto"/>
        <w:right w:val="none" w:sz="0" w:space="0" w:color="auto"/>
      </w:divBdr>
    </w:div>
    <w:div w:id="1986935918">
      <w:bodyDiv w:val="1"/>
      <w:marLeft w:val="0"/>
      <w:marRight w:val="0"/>
      <w:marTop w:val="0"/>
      <w:marBottom w:val="0"/>
      <w:divBdr>
        <w:top w:val="none" w:sz="0" w:space="0" w:color="auto"/>
        <w:left w:val="none" w:sz="0" w:space="0" w:color="auto"/>
        <w:bottom w:val="none" w:sz="0" w:space="0" w:color="auto"/>
        <w:right w:val="none" w:sz="0" w:space="0" w:color="auto"/>
      </w:divBdr>
    </w:div>
    <w:div w:id="1988892970">
      <w:bodyDiv w:val="1"/>
      <w:marLeft w:val="0"/>
      <w:marRight w:val="0"/>
      <w:marTop w:val="0"/>
      <w:marBottom w:val="0"/>
      <w:divBdr>
        <w:top w:val="none" w:sz="0" w:space="0" w:color="auto"/>
        <w:left w:val="none" w:sz="0" w:space="0" w:color="auto"/>
        <w:bottom w:val="none" w:sz="0" w:space="0" w:color="auto"/>
        <w:right w:val="none" w:sz="0" w:space="0" w:color="auto"/>
      </w:divBdr>
    </w:div>
    <w:div w:id="1991325320">
      <w:bodyDiv w:val="1"/>
      <w:marLeft w:val="0"/>
      <w:marRight w:val="0"/>
      <w:marTop w:val="0"/>
      <w:marBottom w:val="0"/>
      <w:divBdr>
        <w:top w:val="none" w:sz="0" w:space="0" w:color="auto"/>
        <w:left w:val="none" w:sz="0" w:space="0" w:color="auto"/>
        <w:bottom w:val="none" w:sz="0" w:space="0" w:color="auto"/>
        <w:right w:val="none" w:sz="0" w:space="0" w:color="auto"/>
      </w:divBdr>
    </w:div>
    <w:div w:id="1991396910">
      <w:bodyDiv w:val="1"/>
      <w:marLeft w:val="0"/>
      <w:marRight w:val="0"/>
      <w:marTop w:val="0"/>
      <w:marBottom w:val="0"/>
      <w:divBdr>
        <w:top w:val="none" w:sz="0" w:space="0" w:color="auto"/>
        <w:left w:val="none" w:sz="0" w:space="0" w:color="auto"/>
        <w:bottom w:val="none" w:sz="0" w:space="0" w:color="auto"/>
        <w:right w:val="none" w:sz="0" w:space="0" w:color="auto"/>
      </w:divBdr>
    </w:div>
    <w:div w:id="1993833135">
      <w:bodyDiv w:val="1"/>
      <w:marLeft w:val="0"/>
      <w:marRight w:val="0"/>
      <w:marTop w:val="0"/>
      <w:marBottom w:val="0"/>
      <w:divBdr>
        <w:top w:val="none" w:sz="0" w:space="0" w:color="auto"/>
        <w:left w:val="none" w:sz="0" w:space="0" w:color="auto"/>
        <w:bottom w:val="none" w:sz="0" w:space="0" w:color="auto"/>
        <w:right w:val="none" w:sz="0" w:space="0" w:color="auto"/>
      </w:divBdr>
    </w:div>
    <w:div w:id="2001693732">
      <w:bodyDiv w:val="1"/>
      <w:marLeft w:val="0"/>
      <w:marRight w:val="0"/>
      <w:marTop w:val="0"/>
      <w:marBottom w:val="0"/>
      <w:divBdr>
        <w:top w:val="none" w:sz="0" w:space="0" w:color="auto"/>
        <w:left w:val="none" w:sz="0" w:space="0" w:color="auto"/>
        <w:bottom w:val="none" w:sz="0" w:space="0" w:color="auto"/>
        <w:right w:val="none" w:sz="0" w:space="0" w:color="auto"/>
      </w:divBdr>
    </w:div>
    <w:div w:id="2007900290">
      <w:bodyDiv w:val="1"/>
      <w:marLeft w:val="0"/>
      <w:marRight w:val="0"/>
      <w:marTop w:val="0"/>
      <w:marBottom w:val="0"/>
      <w:divBdr>
        <w:top w:val="none" w:sz="0" w:space="0" w:color="auto"/>
        <w:left w:val="none" w:sz="0" w:space="0" w:color="auto"/>
        <w:bottom w:val="none" w:sz="0" w:space="0" w:color="auto"/>
        <w:right w:val="none" w:sz="0" w:space="0" w:color="auto"/>
      </w:divBdr>
    </w:div>
    <w:div w:id="2007976059">
      <w:bodyDiv w:val="1"/>
      <w:marLeft w:val="0"/>
      <w:marRight w:val="0"/>
      <w:marTop w:val="0"/>
      <w:marBottom w:val="0"/>
      <w:divBdr>
        <w:top w:val="none" w:sz="0" w:space="0" w:color="auto"/>
        <w:left w:val="none" w:sz="0" w:space="0" w:color="auto"/>
        <w:bottom w:val="none" w:sz="0" w:space="0" w:color="auto"/>
        <w:right w:val="none" w:sz="0" w:space="0" w:color="auto"/>
      </w:divBdr>
    </w:div>
    <w:div w:id="2014144654">
      <w:bodyDiv w:val="1"/>
      <w:marLeft w:val="0"/>
      <w:marRight w:val="0"/>
      <w:marTop w:val="0"/>
      <w:marBottom w:val="0"/>
      <w:divBdr>
        <w:top w:val="none" w:sz="0" w:space="0" w:color="auto"/>
        <w:left w:val="none" w:sz="0" w:space="0" w:color="auto"/>
        <w:bottom w:val="none" w:sz="0" w:space="0" w:color="auto"/>
        <w:right w:val="none" w:sz="0" w:space="0" w:color="auto"/>
      </w:divBdr>
    </w:div>
    <w:div w:id="2020543678">
      <w:bodyDiv w:val="1"/>
      <w:marLeft w:val="0"/>
      <w:marRight w:val="0"/>
      <w:marTop w:val="0"/>
      <w:marBottom w:val="0"/>
      <w:divBdr>
        <w:top w:val="none" w:sz="0" w:space="0" w:color="auto"/>
        <w:left w:val="none" w:sz="0" w:space="0" w:color="auto"/>
        <w:bottom w:val="none" w:sz="0" w:space="0" w:color="auto"/>
        <w:right w:val="none" w:sz="0" w:space="0" w:color="auto"/>
      </w:divBdr>
    </w:div>
    <w:div w:id="2021589715">
      <w:bodyDiv w:val="1"/>
      <w:marLeft w:val="0"/>
      <w:marRight w:val="0"/>
      <w:marTop w:val="0"/>
      <w:marBottom w:val="0"/>
      <w:divBdr>
        <w:top w:val="none" w:sz="0" w:space="0" w:color="auto"/>
        <w:left w:val="none" w:sz="0" w:space="0" w:color="auto"/>
        <w:bottom w:val="none" w:sz="0" w:space="0" w:color="auto"/>
        <w:right w:val="none" w:sz="0" w:space="0" w:color="auto"/>
      </w:divBdr>
    </w:div>
    <w:div w:id="2027826143">
      <w:bodyDiv w:val="1"/>
      <w:marLeft w:val="0"/>
      <w:marRight w:val="0"/>
      <w:marTop w:val="0"/>
      <w:marBottom w:val="0"/>
      <w:divBdr>
        <w:top w:val="none" w:sz="0" w:space="0" w:color="auto"/>
        <w:left w:val="none" w:sz="0" w:space="0" w:color="auto"/>
        <w:bottom w:val="none" w:sz="0" w:space="0" w:color="auto"/>
        <w:right w:val="none" w:sz="0" w:space="0" w:color="auto"/>
      </w:divBdr>
    </w:div>
    <w:div w:id="2031181530">
      <w:bodyDiv w:val="1"/>
      <w:marLeft w:val="0"/>
      <w:marRight w:val="0"/>
      <w:marTop w:val="0"/>
      <w:marBottom w:val="0"/>
      <w:divBdr>
        <w:top w:val="none" w:sz="0" w:space="0" w:color="auto"/>
        <w:left w:val="none" w:sz="0" w:space="0" w:color="auto"/>
        <w:bottom w:val="none" w:sz="0" w:space="0" w:color="auto"/>
        <w:right w:val="none" w:sz="0" w:space="0" w:color="auto"/>
      </w:divBdr>
    </w:div>
    <w:div w:id="2033916859">
      <w:bodyDiv w:val="1"/>
      <w:marLeft w:val="0"/>
      <w:marRight w:val="0"/>
      <w:marTop w:val="0"/>
      <w:marBottom w:val="0"/>
      <w:divBdr>
        <w:top w:val="none" w:sz="0" w:space="0" w:color="auto"/>
        <w:left w:val="none" w:sz="0" w:space="0" w:color="auto"/>
        <w:bottom w:val="none" w:sz="0" w:space="0" w:color="auto"/>
        <w:right w:val="none" w:sz="0" w:space="0" w:color="auto"/>
      </w:divBdr>
    </w:div>
    <w:div w:id="2036155373">
      <w:bodyDiv w:val="1"/>
      <w:marLeft w:val="0"/>
      <w:marRight w:val="0"/>
      <w:marTop w:val="0"/>
      <w:marBottom w:val="0"/>
      <w:divBdr>
        <w:top w:val="none" w:sz="0" w:space="0" w:color="auto"/>
        <w:left w:val="none" w:sz="0" w:space="0" w:color="auto"/>
        <w:bottom w:val="none" w:sz="0" w:space="0" w:color="auto"/>
        <w:right w:val="none" w:sz="0" w:space="0" w:color="auto"/>
      </w:divBdr>
    </w:div>
    <w:div w:id="2038388711">
      <w:bodyDiv w:val="1"/>
      <w:marLeft w:val="0"/>
      <w:marRight w:val="0"/>
      <w:marTop w:val="0"/>
      <w:marBottom w:val="0"/>
      <w:divBdr>
        <w:top w:val="none" w:sz="0" w:space="0" w:color="auto"/>
        <w:left w:val="none" w:sz="0" w:space="0" w:color="auto"/>
        <w:bottom w:val="none" w:sz="0" w:space="0" w:color="auto"/>
        <w:right w:val="none" w:sz="0" w:space="0" w:color="auto"/>
      </w:divBdr>
    </w:div>
    <w:div w:id="2049714969">
      <w:bodyDiv w:val="1"/>
      <w:marLeft w:val="0"/>
      <w:marRight w:val="0"/>
      <w:marTop w:val="0"/>
      <w:marBottom w:val="0"/>
      <w:divBdr>
        <w:top w:val="none" w:sz="0" w:space="0" w:color="auto"/>
        <w:left w:val="none" w:sz="0" w:space="0" w:color="auto"/>
        <w:bottom w:val="none" w:sz="0" w:space="0" w:color="auto"/>
        <w:right w:val="none" w:sz="0" w:space="0" w:color="auto"/>
      </w:divBdr>
    </w:div>
    <w:div w:id="2051611913">
      <w:bodyDiv w:val="1"/>
      <w:marLeft w:val="0"/>
      <w:marRight w:val="0"/>
      <w:marTop w:val="0"/>
      <w:marBottom w:val="0"/>
      <w:divBdr>
        <w:top w:val="none" w:sz="0" w:space="0" w:color="auto"/>
        <w:left w:val="none" w:sz="0" w:space="0" w:color="auto"/>
        <w:bottom w:val="none" w:sz="0" w:space="0" w:color="auto"/>
        <w:right w:val="none" w:sz="0" w:space="0" w:color="auto"/>
      </w:divBdr>
    </w:div>
    <w:div w:id="2056268177">
      <w:bodyDiv w:val="1"/>
      <w:marLeft w:val="0"/>
      <w:marRight w:val="0"/>
      <w:marTop w:val="0"/>
      <w:marBottom w:val="0"/>
      <w:divBdr>
        <w:top w:val="none" w:sz="0" w:space="0" w:color="auto"/>
        <w:left w:val="none" w:sz="0" w:space="0" w:color="auto"/>
        <w:bottom w:val="none" w:sz="0" w:space="0" w:color="auto"/>
        <w:right w:val="none" w:sz="0" w:space="0" w:color="auto"/>
      </w:divBdr>
    </w:div>
    <w:div w:id="2060128569">
      <w:bodyDiv w:val="1"/>
      <w:marLeft w:val="0"/>
      <w:marRight w:val="0"/>
      <w:marTop w:val="0"/>
      <w:marBottom w:val="0"/>
      <w:divBdr>
        <w:top w:val="none" w:sz="0" w:space="0" w:color="auto"/>
        <w:left w:val="none" w:sz="0" w:space="0" w:color="auto"/>
        <w:bottom w:val="none" w:sz="0" w:space="0" w:color="auto"/>
        <w:right w:val="none" w:sz="0" w:space="0" w:color="auto"/>
      </w:divBdr>
    </w:div>
    <w:div w:id="2060543677">
      <w:bodyDiv w:val="1"/>
      <w:marLeft w:val="0"/>
      <w:marRight w:val="0"/>
      <w:marTop w:val="0"/>
      <w:marBottom w:val="0"/>
      <w:divBdr>
        <w:top w:val="none" w:sz="0" w:space="0" w:color="auto"/>
        <w:left w:val="none" w:sz="0" w:space="0" w:color="auto"/>
        <w:bottom w:val="none" w:sz="0" w:space="0" w:color="auto"/>
        <w:right w:val="none" w:sz="0" w:space="0" w:color="auto"/>
      </w:divBdr>
    </w:div>
    <w:div w:id="2061399367">
      <w:bodyDiv w:val="1"/>
      <w:marLeft w:val="0"/>
      <w:marRight w:val="0"/>
      <w:marTop w:val="0"/>
      <w:marBottom w:val="0"/>
      <w:divBdr>
        <w:top w:val="none" w:sz="0" w:space="0" w:color="auto"/>
        <w:left w:val="none" w:sz="0" w:space="0" w:color="auto"/>
        <w:bottom w:val="none" w:sz="0" w:space="0" w:color="auto"/>
        <w:right w:val="none" w:sz="0" w:space="0" w:color="auto"/>
      </w:divBdr>
    </w:div>
    <w:div w:id="2064060137">
      <w:bodyDiv w:val="1"/>
      <w:marLeft w:val="0"/>
      <w:marRight w:val="0"/>
      <w:marTop w:val="0"/>
      <w:marBottom w:val="0"/>
      <w:divBdr>
        <w:top w:val="none" w:sz="0" w:space="0" w:color="auto"/>
        <w:left w:val="none" w:sz="0" w:space="0" w:color="auto"/>
        <w:bottom w:val="none" w:sz="0" w:space="0" w:color="auto"/>
        <w:right w:val="none" w:sz="0" w:space="0" w:color="auto"/>
      </w:divBdr>
    </w:div>
    <w:div w:id="2066681022">
      <w:bodyDiv w:val="1"/>
      <w:marLeft w:val="0"/>
      <w:marRight w:val="0"/>
      <w:marTop w:val="0"/>
      <w:marBottom w:val="0"/>
      <w:divBdr>
        <w:top w:val="none" w:sz="0" w:space="0" w:color="auto"/>
        <w:left w:val="none" w:sz="0" w:space="0" w:color="auto"/>
        <w:bottom w:val="none" w:sz="0" w:space="0" w:color="auto"/>
        <w:right w:val="none" w:sz="0" w:space="0" w:color="auto"/>
      </w:divBdr>
    </w:div>
    <w:div w:id="2068407652">
      <w:bodyDiv w:val="1"/>
      <w:marLeft w:val="0"/>
      <w:marRight w:val="0"/>
      <w:marTop w:val="0"/>
      <w:marBottom w:val="0"/>
      <w:divBdr>
        <w:top w:val="none" w:sz="0" w:space="0" w:color="auto"/>
        <w:left w:val="none" w:sz="0" w:space="0" w:color="auto"/>
        <w:bottom w:val="none" w:sz="0" w:space="0" w:color="auto"/>
        <w:right w:val="none" w:sz="0" w:space="0" w:color="auto"/>
      </w:divBdr>
    </w:div>
    <w:div w:id="2075203262">
      <w:bodyDiv w:val="1"/>
      <w:marLeft w:val="0"/>
      <w:marRight w:val="0"/>
      <w:marTop w:val="0"/>
      <w:marBottom w:val="0"/>
      <w:divBdr>
        <w:top w:val="none" w:sz="0" w:space="0" w:color="auto"/>
        <w:left w:val="none" w:sz="0" w:space="0" w:color="auto"/>
        <w:bottom w:val="none" w:sz="0" w:space="0" w:color="auto"/>
        <w:right w:val="none" w:sz="0" w:space="0" w:color="auto"/>
      </w:divBdr>
    </w:div>
    <w:div w:id="2078360383">
      <w:bodyDiv w:val="1"/>
      <w:marLeft w:val="0"/>
      <w:marRight w:val="0"/>
      <w:marTop w:val="0"/>
      <w:marBottom w:val="0"/>
      <w:divBdr>
        <w:top w:val="none" w:sz="0" w:space="0" w:color="auto"/>
        <w:left w:val="none" w:sz="0" w:space="0" w:color="auto"/>
        <w:bottom w:val="none" w:sz="0" w:space="0" w:color="auto"/>
        <w:right w:val="none" w:sz="0" w:space="0" w:color="auto"/>
      </w:divBdr>
    </w:div>
    <w:div w:id="2086799871">
      <w:bodyDiv w:val="1"/>
      <w:marLeft w:val="0"/>
      <w:marRight w:val="0"/>
      <w:marTop w:val="0"/>
      <w:marBottom w:val="0"/>
      <w:divBdr>
        <w:top w:val="none" w:sz="0" w:space="0" w:color="auto"/>
        <w:left w:val="none" w:sz="0" w:space="0" w:color="auto"/>
        <w:bottom w:val="none" w:sz="0" w:space="0" w:color="auto"/>
        <w:right w:val="none" w:sz="0" w:space="0" w:color="auto"/>
      </w:divBdr>
    </w:div>
    <w:div w:id="2096973775">
      <w:bodyDiv w:val="1"/>
      <w:marLeft w:val="0"/>
      <w:marRight w:val="0"/>
      <w:marTop w:val="0"/>
      <w:marBottom w:val="0"/>
      <w:divBdr>
        <w:top w:val="none" w:sz="0" w:space="0" w:color="auto"/>
        <w:left w:val="none" w:sz="0" w:space="0" w:color="auto"/>
        <w:bottom w:val="none" w:sz="0" w:space="0" w:color="auto"/>
        <w:right w:val="none" w:sz="0" w:space="0" w:color="auto"/>
      </w:divBdr>
    </w:div>
    <w:div w:id="2101758622">
      <w:bodyDiv w:val="1"/>
      <w:marLeft w:val="0"/>
      <w:marRight w:val="0"/>
      <w:marTop w:val="0"/>
      <w:marBottom w:val="0"/>
      <w:divBdr>
        <w:top w:val="none" w:sz="0" w:space="0" w:color="auto"/>
        <w:left w:val="none" w:sz="0" w:space="0" w:color="auto"/>
        <w:bottom w:val="none" w:sz="0" w:space="0" w:color="auto"/>
        <w:right w:val="none" w:sz="0" w:space="0" w:color="auto"/>
      </w:divBdr>
    </w:div>
    <w:div w:id="2106220029">
      <w:bodyDiv w:val="1"/>
      <w:marLeft w:val="0"/>
      <w:marRight w:val="0"/>
      <w:marTop w:val="0"/>
      <w:marBottom w:val="0"/>
      <w:divBdr>
        <w:top w:val="none" w:sz="0" w:space="0" w:color="auto"/>
        <w:left w:val="none" w:sz="0" w:space="0" w:color="auto"/>
        <w:bottom w:val="none" w:sz="0" w:space="0" w:color="auto"/>
        <w:right w:val="none" w:sz="0" w:space="0" w:color="auto"/>
      </w:divBdr>
    </w:div>
    <w:div w:id="2108377867">
      <w:bodyDiv w:val="1"/>
      <w:marLeft w:val="0"/>
      <w:marRight w:val="0"/>
      <w:marTop w:val="0"/>
      <w:marBottom w:val="0"/>
      <w:divBdr>
        <w:top w:val="none" w:sz="0" w:space="0" w:color="auto"/>
        <w:left w:val="none" w:sz="0" w:space="0" w:color="auto"/>
        <w:bottom w:val="none" w:sz="0" w:space="0" w:color="auto"/>
        <w:right w:val="none" w:sz="0" w:space="0" w:color="auto"/>
      </w:divBdr>
    </w:div>
    <w:div w:id="2109277194">
      <w:bodyDiv w:val="1"/>
      <w:marLeft w:val="0"/>
      <w:marRight w:val="0"/>
      <w:marTop w:val="0"/>
      <w:marBottom w:val="0"/>
      <w:divBdr>
        <w:top w:val="none" w:sz="0" w:space="0" w:color="auto"/>
        <w:left w:val="none" w:sz="0" w:space="0" w:color="auto"/>
        <w:bottom w:val="none" w:sz="0" w:space="0" w:color="auto"/>
        <w:right w:val="none" w:sz="0" w:space="0" w:color="auto"/>
      </w:divBdr>
    </w:div>
    <w:div w:id="2115057997">
      <w:bodyDiv w:val="1"/>
      <w:marLeft w:val="0"/>
      <w:marRight w:val="0"/>
      <w:marTop w:val="0"/>
      <w:marBottom w:val="0"/>
      <w:divBdr>
        <w:top w:val="none" w:sz="0" w:space="0" w:color="auto"/>
        <w:left w:val="none" w:sz="0" w:space="0" w:color="auto"/>
        <w:bottom w:val="none" w:sz="0" w:space="0" w:color="auto"/>
        <w:right w:val="none" w:sz="0" w:space="0" w:color="auto"/>
      </w:divBdr>
    </w:div>
    <w:div w:id="2115436796">
      <w:bodyDiv w:val="1"/>
      <w:marLeft w:val="0"/>
      <w:marRight w:val="0"/>
      <w:marTop w:val="0"/>
      <w:marBottom w:val="0"/>
      <w:divBdr>
        <w:top w:val="none" w:sz="0" w:space="0" w:color="auto"/>
        <w:left w:val="none" w:sz="0" w:space="0" w:color="auto"/>
        <w:bottom w:val="none" w:sz="0" w:space="0" w:color="auto"/>
        <w:right w:val="none" w:sz="0" w:space="0" w:color="auto"/>
      </w:divBdr>
    </w:div>
    <w:div w:id="2121294858">
      <w:bodyDiv w:val="1"/>
      <w:marLeft w:val="0"/>
      <w:marRight w:val="0"/>
      <w:marTop w:val="0"/>
      <w:marBottom w:val="0"/>
      <w:divBdr>
        <w:top w:val="none" w:sz="0" w:space="0" w:color="auto"/>
        <w:left w:val="none" w:sz="0" w:space="0" w:color="auto"/>
        <w:bottom w:val="none" w:sz="0" w:space="0" w:color="auto"/>
        <w:right w:val="none" w:sz="0" w:space="0" w:color="auto"/>
      </w:divBdr>
    </w:div>
    <w:div w:id="2123184524">
      <w:bodyDiv w:val="1"/>
      <w:marLeft w:val="0"/>
      <w:marRight w:val="0"/>
      <w:marTop w:val="0"/>
      <w:marBottom w:val="0"/>
      <w:divBdr>
        <w:top w:val="none" w:sz="0" w:space="0" w:color="auto"/>
        <w:left w:val="none" w:sz="0" w:space="0" w:color="auto"/>
        <w:bottom w:val="none" w:sz="0" w:space="0" w:color="auto"/>
        <w:right w:val="none" w:sz="0" w:space="0" w:color="auto"/>
      </w:divBdr>
    </w:div>
    <w:div w:id="2124185001">
      <w:bodyDiv w:val="1"/>
      <w:marLeft w:val="0"/>
      <w:marRight w:val="0"/>
      <w:marTop w:val="0"/>
      <w:marBottom w:val="0"/>
      <w:divBdr>
        <w:top w:val="none" w:sz="0" w:space="0" w:color="auto"/>
        <w:left w:val="none" w:sz="0" w:space="0" w:color="auto"/>
        <w:bottom w:val="none" w:sz="0" w:space="0" w:color="auto"/>
        <w:right w:val="none" w:sz="0" w:space="0" w:color="auto"/>
      </w:divBdr>
    </w:div>
    <w:div w:id="2124572859">
      <w:bodyDiv w:val="1"/>
      <w:marLeft w:val="0"/>
      <w:marRight w:val="0"/>
      <w:marTop w:val="0"/>
      <w:marBottom w:val="0"/>
      <w:divBdr>
        <w:top w:val="none" w:sz="0" w:space="0" w:color="auto"/>
        <w:left w:val="none" w:sz="0" w:space="0" w:color="auto"/>
        <w:bottom w:val="none" w:sz="0" w:space="0" w:color="auto"/>
        <w:right w:val="none" w:sz="0" w:space="0" w:color="auto"/>
      </w:divBdr>
    </w:div>
    <w:div w:id="2124762493">
      <w:bodyDiv w:val="1"/>
      <w:marLeft w:val="0"/>
      <w:marRight w:val="0"/>
      <w:marTop w:val="0"/>
      <w:marBottom w:val="0"/>
      <w:divBdr>
        <w:top w:val="none" w:sz="0" w:space="0" w:color="auto"/>
        <w:left w:val="none" w:sz="0" w:space="0" w:color="auto"/>
        <w:bottom w:val="none" w:sz="0" w:space="0" w:color="auto"/>
        <w:right w:val="none" w:sz="0" w:space="0" w:color="auto"/>
      </w:divBdr>
    </w:div>
    <w:div w:id="2127508010">
      <w:bodyDiv w:val="1"/>
      <w:marLeft w:val="0"/>
      <w:marRight w:val="0"/>
      <w:marTop w:val="0"/>
      <w:marBottom w:val="0"/>
      <w:divBdr>
        <w:top w:val="none" w:sz="0" w:space="0" w:color="auto"/>
        <w:left w:val="none" w:sz="0" w:space="0" w:color="auto"/>
        <w:bottom w:val="none" w:sz="0" w:space="0" w:color="auto"/>
        <w:right w:val="none" w:sz="0" w:space="0" w:color="auto"/>
      </w:divBdr>
    </w:div>
    <w:div w:id="2131047756">
      <w:bodyDiv w:val="1"/>
      <w:marLeft w:val="0"/>
      <w:marRight w:val="0"/>
      <w:marTop w:val="0"/>
      <w:marBottom w:val="0"/>
      <w:divBdr>
        <w:top w:val="none" w:sz="0" w:space="0" w:color="auto"/>
        <w:left w:val="none" w:sz="0" w:space="0" w:color="auto"/>
        <w:bottom w:val="none" w:sz="0" w:space="0" w:color="auto"/>
        <w:right w:val="none" w:sz="0" w:space="0" w:color="auto"/>
      </w:divBdr>
    </w:div>
    <w:div w:id="2132166148">
      <w:bodyDiv w:val="1"/>
      <w:marLeft w:val="0"/>
      <w:marRight w:val="0"/>
      <w:marTop w:val="0"/>
      <w:marBottom w:val="0"/>
      <w:divBdr>
        <w:top w:val="none" w:sz="0" w:space="0" w:color="auto"/>
        <w:left w:val="none" w:sz="0" w:space="0" w:color="auto"/>
        <w:bottom w:val="none" w:sz="0" w:space="0" w:color="auto"/>
        <w:right w:val="none" w:sz="0" w:space="0" w:color="auto"/>
      </w:divBdr>
    </w:div>
    <w:div w:id="2132478697">
      <w:bodyDiv w:val="1"/>
      <w:marLeft w:val="0"/>
      <w:marRight w:val="0"/>
      <w:marTop w:val="0"/>
      <w:marBottom w:val="0"/>
      <w:divBdr>
        <w:top w:val="none" w:sz="0" w:space="0" w:color="auto"/>
        <w:left w:val="none" w:sz="0" w:space="0" w:color="auto"/>
        <w:bottom w:val="none" w:sz="0" w:space="0" w:color="auto"/>
        <w:right w:val="none" w:sz="0" w:space="0" w:color="auto"/>
      </w:divBdr>
    </w:div>
    <w:div w:id="2141025279">
      <w:bodyDiv w:val="1"/>
      <w:marLeft w:val="0"/>
      <w:marRight w:val="0"/>
      <w:marTop w:val="0"/>
      <w:marBottom w:val="0"/>
      <w:divBdr>
        <w:top w:val="none" w:sz="0" w:space="0" w:color="auto"/>
        <w:left w:val="none" w:sz="0" w:space="0" w:color="auto"/>
        <w:bottom w:val="none" w:sz="0" w:space="0" w:color="auto"/>
        <w:right w:val="none" w:sz="0" w:space="0" w:color="auto"/>
      </w:divBdr>
    </w:div>
    <w:div w:id="2141604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microsoft.com/office/2011/relationships/people" Target="peop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s://docs.google.com/document/d/1PtbCG71Cqfrc-TYwZ_8NmW2mMkG27G93/edit?usp=drive_link&amp;ouid=101064621553698978990&amp;rtpof=true&amp;sd=true" TargetMode="External"/><Relationship Id="rId1" Type="http://schemas.openxmlformats.org/officeDocument/2006/relationships/hyperlink" Target="https://docs.google.com/spreadsheets/d/1waAcLD6oK5uj0Jlj0-v4cTWMl1A1E43i/edit?usp=drive_link&amp;ouid=101064621553698978990&amp;rtpof=true&amp;sd=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pDxsYeHQ58ca496852FlyXs3CQ==">CgMxLjAaMAoBMBIrCikIB0IlChFRdWF0dHJvY2VudG8gU2FucxIQQXJpYWwgVW5pY29kZSBNUxowCgExEisKKQgHQiUKEVF1YXR0cm9jZW50byBTYW5zEhBBcmlhbCBVbmljb2RlIE1TMg5oLjI3NXpuZmdlbDB2MzIOaC5ra2g3aWp5YmpkeG44AHIhMV84YUhVSnNRdkprWGE3OGxTM0JrN1ZaQ3FDRmp5QzBS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Nei25</b:Tag>
    <b:SourceType>InternetSite</b:SourceType>
    <b:Guid>{2D0B8FA8-50BC-459F-9435-E74A9D0DD823}</b:Guid>
    <b:Title>The data-driven enterprise of 2025</b:Title>
    <b:Year>2025</b:Year>
    <b:Author>
      <b:Author>
        <b:NameList>
          <b:Person>
            <b:Last>Assur</b:Last>
            <b:First>Neil</b:First>
          </b:Person>
        </b:NameList>
      </b:Author>
    </b:Author>
    <b:InternetSiteTitle>QuantumBlack AI</b:InternetSiteTitle>
    <b:Month>Abril</b:Month>
    <b:Day>10</b:Day>
    <b:URL>https://www.mckinsey.com/capabilities/quantumblack/our-insights/the-data-driven-enterprise-of-2025</b:URL>
    <b:RefOrder>24</b:RefOrder>
  </b:Source>
  <b:Source>
    <b:Tag>Ran20</b:Tag>
    <b:SourceType>ArticleInAPeriodical</b:SourceType>
    <b:Guid>{2F1B6450-7942-4864-9A37-4E4005CB737F}</b:Guid>
    <b:Title>A Comprehensive Survey of Artificial Intelligence (AI): Principles, Techniques, and Applications.</b:Title>
    <b:Year>2020</b:Year>
    <b:Author>
      <b:Author>
        <b:NameList>
          <b:Person>
            <b:Last>Rani</b:Last>
            <b:First>P.</b:First>
          </b:Person>
        </b:NameList>
      </b:Author>
    </b:Author>
    <b:PeriodicalTitle>Turkish Journal of Computer and Mathematics Education (TURCOMAT)</b:PeriodicalTitle>
    <b:Pages>1990 - 2000</b:Pages>
    <b:RefOrder>25</b:RefOrder>
  </b:Source>
  <b:Source>
    <b:Tag>Dat21</b:Tag>
    <b:SourceType>ArticleInAPeriodical</b:SourceType>
    <b:Guid>{BF2A2555-CEF6-48DA-A4F0-79F7A48BF8CF}</b:Guid>
    <b:Title>Data Science in Perspective</b:Title>
    <b:PeriodicalTitle>Information Society Conference - i-Society 2021</b:PeriodicalTitle>
    <b:Year>2021</b:Year>
    <b:Author>
      <b:Author>
        <b:NameList>
          <b:Person>
            <b:Last>Rossi</b:Last>
            <b:First>Rogério</b:First>
          </b:Person>
        </b:NameList>
      </b:Author>
    </b:Author>
    <b:RefOrder>26</b:RefOrder>
  </b:Source>
  <b:Source>
    <b:Tag>Com21</b:Tag>
    <b:SourceType>Book</b:SourceType>
    <b:Guid>{C7238984-77C0-41F1-80CB-55680AB75706}</b:Guid>
    <b:Author>
      <b:Author>
        <b:NameList>
          <b:Person>
            <b:Last>ACM</b:Last>
            <b:First>Data</b:First>
            <b:Middle>Science Task Force</b:Middle>
          </b:Person>
        </b:NameList>
      </b:Author>
    </b:Author>
    <b:Title>Computing competencies for undergraduate data science curricula</b:Title>
    <b:Year>2021</b:Year>
    <b:City>New York, NY, USA</b:City>
    <b:Publisher>Association for Computing Machinery - ACM</b:Publisher>
    <b:RefOrder>13</b:RefOrder>
  </b:Source>
  <b:Source>
    <b:Tag>Kum23</b:Tag>
    <b:SourceType>Book</b:SourceType>
    <b:Guid>{8179BBCE-746D-4609-B5A7-9A906F807D17}</b:Guid>
    <b:Author>
      <b:Author>
        <b:NameList>
          <b:Person>
            <b:Last>Kumar</b:Last>
            <b:First>Amruth</b:First>
            <b:Middle>N. and Raj, Rajendra K. and Aly, Sherif G. and Anderson, Monica D. and Becker, Brett A. and Blumenthal, Richard L. and Eaton, Eric and Epstein, Susan L. and Goldweber, Michael and Jalote, Pankaj and Lea, Douglas and Oudshoorn, Michael and Pi</b:Middle>
          </b:Person>
        </b:NameList>
      </b:Author>
    </b:Author>
    <b:Title>Computer Science Curricula 2023</b:Title>
    <b:Year>2023</b:Year>
    <b:City>New York, NY, USA</b:City>
    <b:Publisher>Association for Computing Machinery</b:Publisher>
    <b:RefOrder>14</b:RefOrder>
  </b:Source>
  <b:Source>
    <b:Tag>Nac24</b:Tag>
    <b:SourceType>InternetSite</b:SourceType>
    <b:Guid>{ECB79A57-7C3A-4795-B7E8-DD9F972C068A}</b:Guid>
    <b:Title>Objetivos y metas de desarrollo sostenible</b:Title>
    <b:Year>2024</b:Year>
    <b:Author>
      <b:Author>
        <b:NameList>
          <b:Person>
            <b:Last>ONU</b:Last>
            <b:First>Naciones</b:First>
            <b:Middle>Unidad</b:Middle>
          </b:Person>
        </b:NameList>
      </b:Author>
    </b:Author>
    <b:InternetSiteTitle>Objetivos y metas de desarrollo sostenible - Desarrollo Sostenible.</b:InternetSiteTitle>
    <b:Month>Abril</b:Month>
    <b:Day>13</b:Day>
    <b:URL>https://www.un.org/sustainabledevelopment/es/objetivos-de-desarrollo-sostenible/</b:URL>
    <b:RefOrder>19</b:RefOrder>
  </b:Source>
  <b:Source>
    <b:Tag>Wor25</b:Tag>
    <b:SourceType>DocumentFromInternetSite</b:SourceType>
    <b:Guid>{DC74D5F6-2879-4EC3-9CCA-55D4018BFFAA}</b:Guid>
    <b:Title>The Future of Jobs Report 2025</b:Title>
    <b:InternetSiteTitle>The Future of Jobs Report 2025</b:InternetSiteTitle>
    <b:Year>2025</b:Year>
    <b:Month>Enero</b:Month>
    <b:URL>https://reports.weforum.org/docs/WEF_Future_of_Jobs_Report_2025.pdf</b:URL>
    <b:Author>
      <b:Author>
        <b:NameList>
          <b:Person>
            <b:Last>WEF</b:Last>
            <b:First>World</b:First>
            <b:Middle>Economic Forum</b:Middle>
          </b:Person>
        </b:NameList>
      </b:Author>
    </b:Author>
    <b:Publisher>World Economic Forum. </b:Publisher>
    <b:City>Geneva</b:City>
    <b:RefOrder>21</b:RefOrder>
  </b:Source>
  <b:Source>
    <b:Tag>ABE25</b:Tag>
    <b:SourceType>InternetSite</b:SourceType>
    <b:Guid>{8894CE51-F4C5-41C6-975C-3D3EC4ECAE60}</b:Guid>
    <b:Title>Criteria for Accrediting Computing Programs, 2025 – 2026</b:Title>
    <b:InternetSiteTitle>Criteria For Accrediting computing Programs</b:InternetSiteTitle>
    <b:Year>2025</b:Year>
    <b:URL>https://www.abet.org/accreditation/accreditation-criteria/criteria-for-accrediting-computing-programs-2025-2026/</b:URL>
    <b:Author>
      <b:Author>
        <b:NameList>
          <b:Person>
            <b:Last>ABET</b:Last>
          </b:Person>
        </b:NameList>
      </b:Author>
    </b:Author>
    <b:RefOrder>20</b:RefOrder>
  </b:Source>
  <b:Source>
    <b:Tag>Son24</b:Tag>
    <b:SourceType>JournalArticle</b:SourceType>
    <b:Guid>{FBD76577-A25B-4D8E-9B55-BD8CE8252301}</b:Guid>
    <b:Title>The Impact of Generative AI on Collaborative Open-Source Software Development: Evidence from GitHub Copilot</b:Title>
    <b:Year>2024</b:Year>
    <b:Author>
      <b:Author>
        <b:NameList>
          <b:Person>
            <b:Last>Song</b:Last>
            <b:First>Fangchen</b:First>
          </b:Person>
          <b:Person>
            <b:Last>Agarwal</b:Last>
            <b:First>Ashish</b:First>
          </b:Person>
          <b:Person>
            <b:Last>Wen</b:Last>
            <b:First>Wen</b:First>
          </b:Person>
        </b:NameList>
      </b:Author>
    </b:Author>
    <b:RefOrder>27</b:RefOrder>
  </b:Source>
  <b:Source>
    <b:Tag>Cui25</b:Tag>
    <b:SourceType>JournalArticle</b:SourceType>
    <b:Guid>{DBE84BAA-61DD-4BD4-AC61-3A40A62FC2BF}</b:Guid>
    <b:Author>
      <b:Author>
        <b:NameList>
          <b:Person>
            <b:Last>Cui</b:Last>
            <b:First>Zheyuan</b:First>
            <b:Middle>and Demirer, Mert and Jaffe, Sonia and Musolff, Leon and Peng, Sida and Salz, Tobias</b:Middle>
          </b:Person>
        </b:NameList>
      </b:Author>
    </b:Author>
    <b:Title>The Effects of Generative AI on High-Skilled Work: Evidence from Three Field Experiments with Software Developers</b:Title>
    <b:Year>2025</b:Year>
    <b:RefOrder>28</b:RefOrder>
  </b:Source>
  <b:Source>
    <b:Tag>Tur36</b:Tag>
    <b:SourceType>JournalArticle</b:SourceType>
    <b:Guid>{552B54EB-9496-41F5-ACAA-3B84C6A311AF}</b:Guid>
    <b:Author>
      <b:Author>
        <b:NameList>
          <b:Person>
            <b:Last>Turing</b:Last>
            <b:First>A.</b:First>
            <b:Middle>M.</b:Middle>
          </b:Person>
        </b:NameList>
      </b:Author>
    </b:Author>
    <b:Title>On Computable Numbers, with an Application to the Entscheidungsproblem.</b:Title>
    <b:JournalName>Proceedings of the London Mathematical Society</b:JournalName>
    <b:Year>1936</b:Year>
    <b:Pages>230–265</b:Pages>
    <b:DOI>https://doi.org/10.1112/plms/s2-42.1.230 </b:DOI>
    <b:RefOrder>2</b:RefOrder>
  </b:Source>
  <b:Source>
    <b:Tag>Sha48</b:Tag>
    <b:SourceType>JournalArticle</b:SourceType>
    <b:Guid>{860D15DC-3DE7-443A-8994-EE4AC5A204F1}</b:Guid>
    <b:Title>A mathematical theory of communication.</b:Title>
    <b:JournalName>Bell System Technical Journal</b:JournalName>
    <b:Year>1948</b:Year>
    <b:Pages>379–423</b:Pages>
    <b:Author>
      <b:Author>
        <b:NameList>
          <b:Person>
            <b:Last>Shannon</b:Last>
            <b:First>C.</b:First>
            <b:Middle>E.</b:Middle>
          </b:Person>
        </b:NameList>
      </b:Author>
    </b:Author>
    <b:DOI>https://doi.org/10.1002/j.1538-7305.1948.tb01338.x</b:DOI>
    <b:RefOrder>3</b:RefOrder>
  </b:Source>
  <b:Source>
    <b:Tag>McC56</b:Tag>
    <b:SourceType>JournalArticle</b:SourceType>
    <b:Guid>{050233F1-933B-40DE-AC06-3C4210F19C67}</b:Guid>
    <b:Title>A proposal for the Dartmouth summer research project on artificial intelligence.</b:Title>
    <b:Year>1956</b:Year>
    <b:Author>
      <b:Author>
        <b:NameList>
          <b:Person>
            <b:Last>McCarthy</b:Last>
            <b:First>J.,</b:First>
            <b:Middle>Minsky, M. L., Rochester, N., &amp; Shannon, C. E.</b:Middle>
          </b:Person>
        </b:NameList>
      </b:Author>
    </b:Author>
    <b:URL>https://www-formal.stanford.edu/jmc/history/dartmouth/dartmouth.html</b:URL>
    <b:RefOrder>4</b:RefOrder>
  </b:Source>
  <b:Source>
    <b:Tag>Ros58</b:Tag>
    <b:SourceType>JournalArticle</b:SourceType>
    <b:Guid>{4EB30C42-EACC-4DE3-915B-EB88FA811290}</b:Guid>
    <b:Title>The Perceptron: A Probabilistic Model for Information Storage and Organization in the Brain.</b:Title>
    <b:JournalName>Psychological Review</b:JournalName>
    <b:Year>1958</b:Year>
    <b:Pages>386–408</b:Pages>
    <b:Author>
      <b:Author>
        <b:NameList>
          <b:Person>
            <b:Last>Rosenblatt</b:Last>
            <b:First>F.</b:First>
          </b:Person>
        </b:NameList>
      </b:Author>
    </b:Author>
    <b:DOI>https://doi.org/10.1037/h0042519</b:DOI>
    <b:RefOrder>5</b:RefOrder>
  </b:Source>
  <b:Source>
    <b:Tag>Dha13</b:Tag>
    <b:SourceType>JournalArticle</b:SourceType>
    <b:Guid>{3330B15C-A121-431C-8F57-269B0BC7484E}</b:Guid>
    <b:Title>Data science and prediction.</b:Title>
    <b:JournalName>Communications of the ACM</b:JournalName>
    <b:Year>2013</b:Year>
    <b:Pages>64–73</b:Pages>
    <b:Author>
      <b:Author>
        <b:NameList>
          <b:Person>
            <b:Last>Dhar</b:Last>
            <b:First>V.</b:First>
          </b:Person>
        </b:NameList>
      </b:Author>
    </b:Author>
    <b:DOI>https://doi.org/10.1145/2500499</b:DOI>
    <b:RefOrder>6</b:RefOrder>
  </b:Source>
  <b:Source>
    <b:Tag>Mit19</b:Tag>
    <b:SourceType>Book</b:SourceType>
    <b:Guid>{EDCC510B-913B-48CD-AAC9-35CA69C8D05E}</b:Guid>
    <b:Title>Artificial Intelligence: A Guide for Thinking Humans.</b:Title>
    <b:Year>2019</b:Year>
    <b:Author>
      <b:Author>
        <b:NameList>
          <b:Person>
            <b:Last>Mitchell</b:Last>
            <b:First>M.</b:First>
          </b:Person>
        </b:NameList>
      </b:Author>
    </b:Author>
    <b:StandardNumber>978-0374257835</b:StandardNumber>
    <b:RefOrder>7</b:RefOrder>
  </b:Source>
  <b:Source>
    <b:Tag>Bis06</b:Tag>
    <b:SourceType>JournalArticle</b:SourceType>
    <b:Guid>{872D1601-221E-41A9-B9FA-B6D4604D6731}</b:Guid>
    <b:Title>Pattern Recognition and Machine Learning. </b:Title>
    <b:Year>2006</b:Year>
    <b:Publisher>Springer</b:Publisher>
    <b:URL>https://link.springer.com/book/10.1007/978-0-387-45528-0</b:URL>
    <b:Author>
      <b:Author>
        <b:NameList>
          <b:Person>
            <b:Last>Bishop</b:Last>
            <b:First>C.</b:First>
            <b:Middle>M.</b:Middle>
          </b:Person>
        </b:NameList>
      </b:Author>
    </b:Author>
    <b:RefOrder>8</b:RefOrder>
  </b:Source>
  <b:Source>
    <b:Tag>Cas25</b:Tag>
    <b:SourceType>JournalArticle</b:SourceType>
    <b:Guid>{5D883CD8-9E56-4742-B596-D2B3DBA80B22}</b:Guid>
    <b:Author>
      <b:Author>
        <b:NameList>
          <b:Person>
            <b:Last>Castillo José Luis</b:Last>
            <b:First>Marín</b:First>
            <b:Middle>Celestino Ana Elizabeth , Martínez Cruz Diego Armando , Tuxpan Vargas José , Ramos Leal José Alfredo , Morán Ramírez Janete.</b:Middle>
          </b:Person>
        </b:NameList>
      </b:Author>
    </b:Author>
    <b:Title>Systematic review of Machine Learning and Deep Learning approaches in Mexico: challenges and opportunities.</b:Title>
    <b:JournalName>Frontiers in Artificial Intelligence.</b:JournalName>
    <b:Year>2025</b:Year>
    <b:Volume>7</b:Volume>
    <b:StandardNumber>2624-8212</b:StandardNumber>
    <b:URL>https://www.frontiersin.org/journals/artificial-intelligence/articles/10.3389/frai.2024.1479855</b:URL>
    <b:DOI>10.3389/frai.2024.1479855</b:DOI>
    <b:RefOrder>9</b:RefOrder>
  </b:Source>
  <b:Source>
    <b:Tag>Raw24</b:Tag>
    <b:SourceType>JournalArticle</b:SourceType>
    <b:Guid>{2BCEB82F-1FD9-4DA9-A2B5-B3FFE0B92FCE}</b:Guid>
    <b:Author>
      <b:Author>
        <b:NameList>
          <b:Person>
            <b:Last>Rawas</b:Last>
            <b:First>S</b:First>
          </b:Person>
        </b:NameList>
      </b:Author>
    </b:Author>
    <b:Title>AI: the future of humanity.</b:Title>
    <b:JournalName>Discov Artif Intell 4</b:JournalName>
    <b:Year>2024</b:Year>
    <b:Volume>25</b:Volume>
    <b:DOI>https://doi.org/10.1007/s44163-024-00118-3</b:DOI>
    <b:RefOrder>10</b:RefOrder>
  </b:Source>
  <b:Source>
    <b:Tag>Pri06</b:Tag>
    <b:SourceType>JournalArticle</b:SourceType>
    <b:Guid>{D457F1F6-440E-4C2C-BF7A-D8A205D951DE}</b:Guid>
    <b:Author>
      <b:Author>
        <b:NameList>
          <b:Person>
            <b:Last>Prince</b:Last>
            <b:First>M.,</b:First>
            <b:Middle>&amp; Felder, R. M.</b:Middle>
          </b:Person>
        </b:NameList>
      </b:Author>
    </b:Author>
    <b:Title>Inductive teaching and learning methods: Definitions, comparisons, and research bases.</b:Title>
    <b:JournalName>Journal of Engineering Education</b:JournalName>
    <b:Year>2006</b:Year>
    <b:Pages>123–138</b:Pages>
    <b:Volume>95(2)</b:Volume>
    <b:DOI>https://doi.org/10.1002/j.2168-9830.2006.tb00884.x </b:DOI>
    <b:RefOrder>12</b:RefOrder>
  </b:Source>
  <b:Source>
    <b:Tag>Sec24</b:Tag>
    <b:SourceType>Book</b:SourceType>
    <b:Guid>{A6A72D8B-A7F0-40DE-8D39-C47282F98516}</b:Guid>
    <b:Author>
      <b:Author>
        <b:NameList>
          <b:Person>
            <b:Last>Secretaría Nacional de Planificación</b:Last>
          </b:Person>
        </b:NameList>
      </b:Author>
    </b:Author>
    <b:Title>Plan de Desarrollo para el Nuevo Ecuador</b:Title>
    <b:Year>2024</b:Year>
    <b:City>Quito</b:City>
    <b:RefOrder>15</b:RefOrder>
  </b:Source>
  <b:Source>
    <b:Tag>Min</b:Tag>
    <b:SourceType>ElectronicSource</b:SourceType>
    <b:Guid>{BE745CB7-3884-4B59-AE92-98BEA0F38B20}</b:Guid>
    <b:Title>Agenda Educativa Digital</b:Title>
    <b:City>Quito</b:City>
    <b:StateProvince>Pichincha</b:StateProvince>
    <b:CountryRegion>Ecuador</b:CountryRegion>
    <b:Author>
      <b:Author>
        <b:NameList>
          <b:Person>
            <b:Last>Ministerio de Educación del Ecuador</b:Last>
          </b:Person>
        </b:NameList>
      </b:Author>
      <b:Editor>
        <b:NameList>
          <b:Person>
            <b:Last>Educación</b:Last>
            <b:First>Ministerio</b:First>
            <b:Middle>de</b:Middle>
          </b:Person>
        </b:NameList>
      </b:Editor>
    </b:Author>
    <b:URL>https://recursos.educacion.gob.ec/wp-content/uploads/2022/02/Agenda-Educativa-Digital-2021-2025.pdf</b:URL>
    <b:RefOrder>16</b:RefOrder>
  </b:Source>
  <b:Source>
    <b:Tag>Min21</b:Tag>
    <b:SourceType>ElectronicSource</b:SourceType>
    <b:Guid>{AB3C3DD4-3ECA-4C43-8E59-219ED44DECE0}</b:Guid>
    <b:Title>PLAN DE TRANSFORMACIÓN DIGITAL</b:Title>
    <b:Year>2021</b:Year>
    <b:Month>Septiembre</b:Month>
    <b:Author>
      <b:Author>
        <b:NameList>
          <b:Person>
            <b:Last>Ministerio de Telecomunicaciones y de la Sociedad de la Información</b:Last>
          </b:Person>
        </b:NameList>
      </b:Author>
    </b:Author>
    <b:URL>https://observatorioecuadordigital.mintel.gob.ec/wp-content/uploads/2022/11/Plan-de-Transformacion-Digital_-Linea-Base-EcoSistema-Digital-09_2021.pdf</b:URL>
    <b:RefOrder>17</b:RefOrder>
  </b:Source>
  <b:Source>
    <b:Tag>Est</b:Tag>
    <b:SourceType>ElectronicSource</b:SourceType>
    <b:Guid>{9D4092F4-2919-4724-9042-8720FD63A99F}</b:Guid>
    <b:Title>Plan Estratégico de Desarrollo Institucional 2024 - 2027</b:Title>
    <b:City>Guayaquil</b:City>
    <b:StateProvince>Guayas</b:StateProvince>
    <b:CountryRegion>Ecuador</b:CountryRegion>
    <b:Author>
      <b:Author>
        <b:NameList>
          <b:Person>
            <b:Last>Estrategia y Gestión CIA. LTDA. y Gerencia de Planificación Estratégica</b:Last>
          </b:Person>
        </b:NameList>
      </b:Author>
    </b:Author>
    <b:URL>https://planificacion.espol.edu.ec/sites/default/files/PEDI_2024-2027_informe.pdf</b:URL>
    <b:Year>2024</b:Year>
    <b:RefOrder>18</b:RefOrder>
  </b:Source>
  <b:Source>
    <b:Tag>ESP21</b:Tag>
    <b:SourceType>ElectronicSource</b:SourceType>
    <b:Guid>{78F06B33-F3BD-4156-AC76-86F80DA21CAB}</b:Guid>
    <b:Title>Modelo Educativo ESPOL</b:Title>
    <b:Year>2021</b:Year>
    <b:Author>
      <b:Author>
        <b:NameList>
          <b:Person>
            <b:Last>Modelo Educativo - ESPOL</b:Last>
          </b:Person>
        </b:NameList>
      </b:Author>
    </b:Author>
    <b:URL>https://www.cti.espol.edu.ec/sites/default/files/docs_pdf/Modelo%20educativo%20y%20pedag%C3%B3gico%20de%20ESPOL.pdf</b:URL>
    <b:RefOrder>11</b:RefOrder>
  </b:Source>
  <b:Source>
    <b:Tag>AII25</b:Tag>
    <b:SourceType>Report</b:SourceType>
    <b:Guid>{2DA82FF4-5D90-4599-95F9-9E1B0A02F03D}</b:Guid>
    <b:Title>The AI Index 2025, Institute for Human-Centered AI</b:Title>
    <b:Year>2025</b:Year>
    <b:Author>
      <b:Author>
        <b:NameList>
          <b:Person>
            <b:Last>AI Index</b:Last>
            <b:First>Steering</b:First>
            <b:Middle>Committee</b:Middle>
          </b:Person>
        </b:NameList>
      </b:Author>
    </b:Author>
    <b:City>Stanford CA</b:City>
    <b:Publisher>Stanford University</b:Publisher>
    <b:RefOrder>22</b:RefOrder>
  </b:Source>
  <b:Source>
    <b:Tag>Ped18</b:Tag>
    <b:SourceType>ArticleInAPeriodical</b:SourceType>
    <b:Guid>{65B79410-3703-4991-985B-6D5EFED30E13}</b:Guid>
    <b:Author>
      <b:Author>
        <b:NameList>
          <b:Person>
            <b:Last>Domingos</b:Last>
            <b:First>Pedro</b:First>
          </b:Person>
        </b:NameList>
      </b:Author>
    </b:Author>
    <b:Title>The Master Algorithm: How the Quest for the Ultimate Learning Machine Will Remake Our World</b:Title>
    <b:PeriodicalTitle>Basic Books</b:PeriodicalTitle>
    <b:Year>2018</b:Year>
    <b:Month>Febrero</b:Month>
    <b:Day>13</b:Day>
    <b:Pages>352</b:Pages>
    <b:RefOrder>1</b:RefOrder>
  </b:Source>
  <b:Source>
    <b:Tag>AlR25</b:Tag>
    <b:SourceType>JournalArticle</b:SourceType>
    <b:Guid>{5A26F34A-6DD8-4133-9BFF-F1E35BA9C23B}</b:Guid>
    <b:Title>The smart future for sustainable development: Artificial intelligence solutions for sustainable urbanization.</b:Title>
    <b:Year>2025</b:Year>
    <b:Author>
      <b:Author>
        <b:NameList>
          <b:Person>
            <b:Last>Al-Raeei</b:Last>
            <b:First>M.</b:First>
          </b:Person>
        </b:NameList>
      </b:Author>
    </b:Author>
    <b:JournalName>Sustainable Development</b:JournalName>
    <b:Pages>508–517</b:Pages>
    <b:DOI>https://doi.org/10.1002/sd.3131</b:DOI>
    <b:RefOrder>23</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46A6058-C7D1-4CCC-B748-75087F534A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3131</TotalTime>
  <Pages>22</Pages>
  <Words>7506</Words>
  <Characters>41283</Characters>
  <Application>Microsoft Office Word</Application>
  <DocSecurity>0</DocSecurity>
  <Lines>344</Lines>
  <Paragraphs>97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48692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Allan Roberto Avendano Sudario</cp:lastModifiedBy>
  <cp:revision>491</cp:revision>
  <dcterms:created xsi:type="dcterms:W3CDTF">2025-01-15T03:43:00Z</dcterms:created>
  <dcterms:modified xsi:type="dcterms:W3CDTF">2025-05-19T21:36:00Z</dcterms:modified>
</cp:coreProperties>
</file>