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59E3FFB"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4742DB">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3C1F70B5"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4742DB">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4742DB">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4742DB">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4742DB">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63950B05"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4742DB">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4742DB">
            <w:rPr>
              <w:i/>
              <w:noProof/>
            </w:rPr>
            <w:t xml:space="preserve"> </w:t>
          </w:r>
          <w:r w:rsidR="004742DB">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4742DB">
            <w:rPr>
              <w:noProof/>
            </w:rPr>
            <w:t>(Bishop, 2006)</w:t>
          </w:r>
          <w:r w:rsidR="004016B6">
            <w:rPr>
              <w:i/>
            </w:rPr>
            <w:fldChar w:fldCharType="end"/>
          </w:r>
        </w:sdtContent>
      </w:sdt>
      <w:r w:rsidR="004016B6">
        <w:rPr>
          <w:i/>
        </w:rPr>
        <w:t xml:space="preserve"> </w:t>
      </w:r>
      <w:r w:rsidRPr="006A36DF">
        <w:rPr>
          <w:i/>
        </w:rPr>
        <w:t>).</w:t>
      </w:r>
    </w:p>
    <w:p w14:paraId="757DF5F2" w14:textId="5D2D1419" w:rsidR="006A36DF" w:rsidRPr="006A36DF" w:rsidRDefault="006A36DF" w:rsidP="006A36DF">
      <w:pPr>
        <w:jc w:val="both"/>
        <w:rPr>
          <w:i/>
        </w:rPr>
      </w:pPr>
      <w:r w:rsidRPr="006A36DF">
        <w:rPr>
          <w:i/>
        </w:rPr>
        <w:t xml:space="preserve">La revolución digital, impulsada por el internet, </w:t>
      </w:r>
      <w:r w:rsidRPr="002C7B50">
        <w:rPr>
          <w:i/>
        </w:rPr>
        <w:t xml:space="preserve">la </w:t>
      </w:r>
      <w:r w:rsidRPr="00CD41B3">
        <w:rPr>
          <w:i/>
        </w:rPr>
        <w:t xml:space="preserve">computación en la nube, el acceso a hardware especializado (GPUs, </w:t>
      </w:r>
      <w:proofErr w:type="spellStart"/>
      <w:r w:rsidRPr="00CD41B3">
        <w:rPr>
          <w:i/>
        </w:rPr>
        <w:t>TPUs</w:t>
      </w:r>
      <w:proofErr w:type="spellEnd"/>
      <w:r w:rsidRPr="00CD41B3">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CD41B3">
        <w:rPr>
          <w:i/>
        </w:rPr>
        <w:t xml:space="preserve"> (</w:t>
      </w:r>
      <w:sdt>
        <w:sdtPr>
          <w:rPr>
            <w:i/>
          </w:rPr>
          <w:id w:val="-906066569"/>
          <w:citation/>
        </w:sdtPr>
        <w:sdtContent>
          <w:r w:rsidR="003E75ED" w:rsidRPr="00CD41B3">
            <w:rPr>
              <w:i/>
            </w:rPr>
            <w:fldChar w:fldCharType="begin"/>
          </w:r>
          <w:r w:rsidR="003E75ED" w:rsidRPr="00CD41B3">
            <w:rPr>
              <w:i/>
            </w:rPr>
            <w:instrText xml:space="preserve">CITATION Ped18 \l 12298 </w:instrText>
          </w:r>
          <w:r w:rsidR="003E75ED" w:rsidRPr="00CD41B3">
            <w:rPr>
              <w:i/>
            </w:rPr>
            <w:fldChar w:fldCharType="separate"/>
          </w:r>
          <w:r w:rsidR="004742DB" w:rsidRPr="00CD41B3">
            <w:rPr>
              <w:i/>
              <w:noProof/>
            </w:rPr>
            <w:t xml:space="preserve"> </w:t>
          </w:r>
          <w:r w:rsidR="004742DB" w:rsidRPr="00CD41B3">
            <w:rPr>
              <w:noProof/>
            </w:rPr>
            <w:t>(Domingos, 2018)</w:t>
          </w:r>
          <w:r w:rsidR="003E75ED" w:rsidRPr="00CD41B3">
            <w:rPr>
              <w:i/>
            </w:rPr>
            <w:fldChar w:fldCharType="end"/>
          </w:r>
        </w:sdtContent>
      </w:sdt>
      <w:r w:rsidRPr="00CD41B3">
        <w:rPr>
          <w:i/>
        </w:rPr>
        <w:t>;</w:t>
      </w:r>
      <w:r w:rsidR="008B016B" w:rsidRPr="00CD41B3">
        <w:rPr>
          <w:i/>
        </w:rPr>
        <w:t xml:space="preserve"> </w:t>
      </w:r>
      <w:sdt>
        <w:sdtPr>
          <w:rPr>
            <w:i/>
          </w:rPr>
          <w:id w:val="1702275800"/>
          <w:citation/>
        </w:sdtPr>
        <w:sdtContent>
          <w:r w:rsidR="008B016B" w:rsidRPr="00CD41B3">
            <w:rPr>
              <w:i/>
            </w:rPr>
            <w:fldChar w:fldCharType="begin"/>
          </w:r>
          <w:r w:rsidR="008B016B" w:rsidRPr="00CD41B3">
            <w:rPr>
              <w:i/>
            </w:rPr>
            <w:instrText xml:space="preserve"> CITATION Cas25 \l 12298 </w:instrText>
          </w:r>
          <w:r w:rsidR="008B016B" w:rsidRPr="00CD41B3">
            <w:rPr>
              <w:i/>
            </w:rPr>
            <w:fldChar w:fldCharType="separate"/>
          </w:r>
          <w:r w:rsidR="004742DB" w:rsidRPr="00CD41B3">
            <w:rPr>
              <w:noProof/>
            </w:rPr>
            <w:t>(Castillo José Luis, 2025)</w:t>
          </w:r>
          <w:r w:rsidR="008B016B" w:rsidRPr="00CD41B3">
            <w:rPr>
              <w:i/>
            </w:rPr>
            <w:fldChar w:fldCharType="end"/>
          </w:r>
        </w:sdtContent>
      </w:sdt>
      <w:r w:rsidRPr="00CD41B3">
        <w:rPr>
          <w:i/>
        </w:rPr>
        <w:t>). Estos desarrollos han intensificado la demanda de profesionales capaces de diseñar, implementar y comprender 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4742DB">
            <w:rPr>
              <w:noProof/>
            </w:rPr>
            <w:t>(Rawas, 2024)</w:t>
          </w:r>
          <w:r w:rsidR="008B016B">
            <w:rPr>
              <w:i/>
            </w:rPr>
            <w:fldChar w:fldCharType="end"/>
          </w:r>
        </w:sdtContent>
      </w:sdt>
      <w:r w:rsidRPr="006A36DF">
        <w:rPr>
          <w:i/>
        </w:rPr>
        <w:t>.</w:t>
      </w:r>
    </w:p>
    <w:p w14:paraId="1A78E794" w14:textId="5A522126"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w:t>
      </w:r>
      <w:r w:rsidR="002C7B50">
        <w:rPr>
          <w:i/>
        </w:rPr>
        <w:t>diseña</w:t>
      </w:r>
      <w:r w:rsidR="002C7B50" w:rsidRPr="006A36DF">
        <w:rPr>
          <w:i/>
        </w:rPr>
        <w:t xml:space="preserve"> </w:t>
      </w:r>
      <w:r w:rsidRPr="006A36DF">
        <w:rPr>
          <w:i/>
        </w:rPr>
        <w:t xml:space="preserve">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7EB3B798"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4742DB">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3A5B12D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4742DB">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w:t>
      </w:r>
      <w:r w:rsidRPr="00CD41B3">
        <w:rPr>
          <w:i/>
        </w:rPr>
        <w:t>integradores en entornos colaborativos que replican desafíos del mundo real; por</w:t>
      </w:r>
      <w:r w:rsidRPr="00571440">
        <w:rPr>
          <w:i/>
        </w:rPr>
        <w:t xml:space="preserve">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65A206C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4742DB">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4742DB">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66C5DDA3"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sidRPr="00CD41B3">
        <w:rPr>
          <w:i/>
        </w:rPr>
        <w:t xml:space="preserve">en </w:t>
      </w:r>
      <w:r w:rsidR="00C009C1" w:rsidRPr="00CD41B3">
        <w:rPr>
          <w:i/>
        </w:rPr>
        <w:t xml:space="preserve">ciencia </w:t>
      </w:r>
      <w:r w:rsidRPr="00CD41B3">
        <w:rPr>
          <w:i/>
        </w:rPr>
        <w:t xml:space="preserve">de datos </w:t>
      </w:r>
      <w:r w:rsidR="00F33A25" w:rsidRPr="00CD41B3">
        <w:rPr>
          <w:i/>
        </w:rPr>
        <w:t xml:space="preserve">e inteligencia artificial con </w:t>
      </w:r>
      <w:r w:rsidR="00166F76" w:rsidRPr="00CD41B3">
        <w:rPr>
          <w:i/>
        </w:rPr>
        <w:t>aspectos éticos del desarrollo de modelos, análisis de impacto social, gobernanza de datos, justicia algorítmica y explicabilidad. Además, proyectos integradores y casos prácticos permiten aplicar la ciencia de datos en contextos como salud pública, inclusión financiera, sostenibilidad ambiental y gobernanza</w:t>
      </w:r>
      <w:r w:rsidR="00166F76" w:rsidRPr="00166F76">
        <w:rPr>
          <w:i/>
        </w:rPr>
        <w:t xml:space="preserve">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1EF40804" w:rsidR="00166F76" w:rsidRPr="00CD41B3"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w:t>
      </w:r>
      <w:r w:rsidRPr="00CD41B3">
        <w:rPr>
          <w:i/>
        </w:rPr>
        <w:t xml:space="preserve">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CD41B3">
            <w:rPr>
              <w:i/>
            </w:rPr>
            <w:fldChar w:fldCharType="begin"/>
          </w:r>
          <w:r w:rsidRPr="00CD41B3">
            <w:rPr>
              <w:i/>
            </w:rPr>
            <w:instrText xml:space="preserve">CITATION Sec24 \l 12298 </w:instrText>
          </w:r>
          <w:r w:rsidRPr="00CD41B3">
            <w:rPr>
              <w:i/>
            </w:rPr>
            <w:fldChar w:fldCharType="separate"/>
          </w:r>
          <w:r w:rsidR="004742DB" w:rsidRPr="00CD41B3">
            <w:rPr>
              <w:noProof/>
            </w:rPr>
            <w:t>(Secretaría Nacional de Planificación, 2024)</w:t>
          </w:r>
          <w:r w:rsidRPr="00CD41B3">
            <w:rPr>
              <w:i/>
            </w:rPr>
            <w:fldChar w:fldCharType="end"/>
          </w:r>
        </w:sdtContent>
      </w:sdt>
      <w:r w:rsidRPr="00CD41B3">
        <w:rPr>
          <w:i/>
        </w:rPr>
        <w:t xml:space="preserve">. La carrera se inscribe dentro de las prioridades nacionales al formar </w:t>
      </w:r>
      <w:r w:rsidR="00024155" w:rsidRPr="00CD41B3">
        <w:rPr>
          <w:i/>
        </w:rPr>
        <w:t>profesionales</w:t>
      </w:r>
      <w:r w:rsidRPr="00CD41B3">
        <w:rPr>
          <w:i/>
        </w:rPr>
        <w:t xml:space="preserve"> altamente capacitado en áreas STEM, con competencias para impulsar la transformación productiva e institucional basada en el uso intensivo de datos y tecnologías</w:t>
      </w:r>
      <w:ins w:id="2" w:author="Allan Roberto Avendano Sudario" w:date="2025-05-15T10:43:00Z" w16du:dateUtc="2025-05-15T15:43:00Z">
        <w:r w:rsidR="00E52B2E" w:rsidRPr="00CD41B3">
          <w:rPr>
            <w:i/>
            <w:rPrChange w:id="3" w:author="Allan Roberto Avendano Sudario" w:date="2025-05-18T08:12:00Z" w16du:dateUtc="2025-05-18T13:12:00Z">
              <w:rPr>
                <w:i/>
                <w:u w:val="single"/>
              </w:rPr>
            </w:rPrChange>
          </w:rPr>
          <w:t xml:space="preserve"> que implementen algoritmos</w:t>
        </w:r>
      </w:ins>
      <w:r w:rsidRPr="00CD41B3">
        <w:rPr>
          <w:i/>
        </w:rPr>
        <w:t xml:space="preserve"> inteligentes.</w:t>
      </w:r>
    </w:p>
    <w:p w14:paraId="73C2635C" w14:textId="79CE71E6" w:rsidR="00166F76" w:rsidRPr="00CD41B3" w:rsidRDefault="00166F76" w:rsidP="00660590">
      <w:pPr>
        <w:jc w:val="both"/>
        <w:rPr>
          <w:ins w:id="4" w:author="Allan Roberto Avendano Sudario" w:date="2025-05-15T10:50:00Z" w16du:dateUtc="2025-05-15T15:50:00Z"/>
          <w:i/>
        </w:rPr>
      </w:pPr>
      <w:r w:rsidRPr="00CD41B3">
        <w:rPr>
          <w:i/>
        </w:rPr>
        <w:t>Desde una perspectiva sectorial, la carrera se alinea con las prioridades de desarrollo del sistema productivo nacional, como lo muestran las consultas realizadas al comité consultivo de la carrera</w:t>
      </w:r>
      <w:r w:rsidR="006E5F82" w:rsidRPr="00CD41B3">
        <w:rPr>
          <w:i/>
        </w:rPr>
        <w:t xml:space="preserve"> </w:t>
      </w:r>
      <w:r w:rsidR="00D9734B" w:rsidRPr="00CD41B3">
        <w:rPr>
          <w:i/>
        </w:rPr>
        <w:t>y entrevistas</w:t>
      </w:r>
      <w:r w:rsidRPr="00CD41B3">
        <w:rPr>
          <w:i/>
        </w:rPr>
        <w:t xml:space="preserve"> a empleadore</w:t>
      </w:r>
      <w:r w:rsidR="006E5F82" w:rsidRPr="00CD41B3">
        <w:rPr>
          <w:i/>
        </w:rPr>
        <w:t>s</w:t>
      </w:r>
      <w:r w:rsidRPr="00CD41B3">
        <w:rPr>
          <w:i/>
        </w:rPr>
        <w:t xml:space="preserve">. </w:t>
      </w:r>
      <w:r w:rsidR="00660590" w:rsidRPr="00CD41B3">
        <w:rPr>
          <w:i/>
        </w:rPr>
        <w:t>La principal demanda identificada es de</w:t>
      </w:r>
      <w:r w:rsidRPr="00CD41B3">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77777777" w:rsidR="003541E0" w:rsidRPr="00CD41B3" w:rsidDel="003541E0" w:rsidRDefault="003541E0" w:rsidP="003541E0">
      <w:pPr>
        <w:jc w:val="both"/>
        <w:rPr>
          <w:del w:id="5" w:author="Allan Roberto Avendano Sudario" w:date="2025-05-15T10:50:00Z" w16du:dateUtc="2025-05-15T15:50:00Z"/>
          <w:i/>
        </w:rPr>
      </w:pPr>
      <w:r w:rsidRPr="00CD41B3">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la Agenda Digital 2025 </w:t>
      </w:r>
      <w:sdt>
        <w:sdtPr>
          <w:rPr>
            <w:i/>
          </w:rPr>
          <w:id w:val="-134869338"/>
          <w:citation/>
        </w:sdtPr>
        <w:sdtContent>
          <w:r w:rsidRPr="00CD41B3">
            <w:rPr>
              <w:i/>
            </w:rPr>
            <w:fldChar w:fldCharType="begin"/>
          </w:r>
          <w:r w:rsidRPr="00CD41B3">
            <w:rPr>
              <w:i/>
            </w:rPr>
            <w:instrText xml:space="preserve"> CITATION Min \l 12298 </w:instrText>
          </w:r>
          <w:r w:rsidRPr="00CD41B3">
            <w:rPr>
              <w:i/>
            </w:rPr>
            <w:fldChar w:fldCharType="separate"/>
          </w:r>
          <w:r w:rsidRPr="00CD41B3">
            <w:rPr>
              <w:noProof/>
            </w:rPr>
            <w:t>(Ministerio de Educación del Ecuador)</w:t>
          </w:r>
          <w:r w:rsidRPr="00CD41B3">
            <w:rPr>
              <w:i/>
            </w:rPr>
            <w:fldChar w:fldCharType="end"/>
          </w:r>
        </w:sdtContent>
      </w:sdt>
      <w:r w:rsidRPr="00CD41B3">
        <w:rPr>
          <w:i/>
          <w:iCs/>
        </w:rPr>
        <w:t xml:space="preserve"> y el Plan Nacional de Innovación Educativa y Transformación Digital </w:t>
      </w:r>
      <w:sdt>
        <w:sdtPr>
          <w:rPr>
            <w:i/>
          </w:rPr>
          <w:id w:val="1268588886"/>
          <w:citation/>
        </w:sdtPr>
        <w:sdtContent>
          <w:r w:rsidRPr="00CD41B3">
            <w:rPr>
              <w:i/>
            </w:rPr>
            <w:fldChar w:fldCharType="begin"/>
          </w:r>
          <w:r w:rsidRPr="00CD41B3">
            <w:rPr>
              <w:i/>
            </w:rPr>
            <w:instrText xml:space="preserve"> CITATION Min21 \l 12298 </w:instrText>
          </w:r>
          <w:r w:rsidRPr="00CD41B3">
            <w:rPr>
              <w:i/>
            </w:rPr>
            <w:fldChar w:fldCharType="separate"/>
          </w:r>
          <w:r w:rsidRPr="00CD41B3">
            <w:rPr>
              <w:noProof/>
            </w:rPr>
            <w:t>(Ministerio de Telecomunicaciones y de la Sociedad de la Información, 2021)</w:t>
          </w:r>
          <w:r w:rsidRPr="00CD41B3">
            <w:rPr>
              <w:i/>
            </w:rPr>
            <w:fldChar w:fldCharType="end"/>
          </w:r>
        </w:sdtContent>
      </w:sdt>
      <w:r w:rsidRPr="00CD41B3">
        <w:rPr>
          <w:i/>
          <w:iCs/>
        </w:rPr>
        <w:t>.</w:t>
      </w:r>
    </w:p>
    <w:p w14:paraId="16C22129" w14:textId="11AA6875" w:rsidR="003541E0" w:rsidRPr="00CD41B3" w:rsidDel="003541E0" w:rsidRDefault="003541E0" w:rsidP="00660590">
      <w:pPr>
        <w:jc w:val="both"/>
        <w:rPr>
          <w:del w:id="6" w:author="Allan Roberto Avendano Sudario" w:date="2025-05-15T10:50:00Z" w16du:dateUtc="2025-05-15T15:50:00Z"/>
          <w:i/>
        </w:rPr>
      </w:pPr>
    </w:p>
    <w:p w14:paraId="2F057E7A" w14:textId="201A5A79" w:rsidR="00166F76" w:rsidRPr="00CD41B3" w:rsidRDefault="00166F76" w:rsidP="00166F76">
      <w:pPr>
        <w:jc w:val="both"/>
        <w:rPr>
          <w:i/>
        </w:rPr>
      </w:pPr>
      <w:r w:rsidRPr="00CD41B3">
        <w:rPr>
          <w:i/>
        </w:rPr>
        <w:t xml:space="preserve">Asimismo, el currículo responde a la creciente demanda de competencias en infraestructura digital, </w:t>
      </w:r>
      <w:r w:rsidR="007B3928" w:rsidRPr="00CD41B3">
        <w:rPr>
          <w:i/>
        </w:rPr>
        <w:t>análisis de grandes volúmenes de datos</w:t>
      </w:r>
      <w:r w:rsidRPr="00CD41B3">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CD41B3">
        <w:rPr>
          <w:i/>
        </w:rPr>
        <w:t>en la</w:t>
      </w:r>
      <w:r w:rsidRPr="00CD41B3">
        <w:rPr>
          <w:i/>
        </w:rPr>
        <w:t xml:space="preserve"> optimiza</w:t>
      </w:r>
      <w:r w:rsidR="00334494" w:rsidRPr="00CD41B3">
        <w:rPr>
          <w:i/>
        </w:rPr>
        <w:t>ción de</w:t>
      </w:r>
      <w:r w:rsidRPr="00CD41B3">
        <w:rPr>
          <w:i/>
        </w:rPr>
        <w:t xml:space="preserve"> procesos </w:t>
      </w:r>
      <w:r w:rsidR="00334494" w:rsidRPr="00CD41B3">
        <w:rPr>
          <w:i/>
        </w:rPr>
        <w:t>para la</w:t>
      </w:r>
      <w:r w:rsidRPr="00CD41B3">
        <w:rPr>
          <w:i/>
        </w:rPr>
        <w:t xml:space="preserve"> toma de decisiones en sectores públicos y privados, mediante </w:t>
      </w:r>
      <w:r w:rsidR="00334494" w:rsidRPr="00CD41B3">
        <w:rPr>
          <w:i/>
        </w:rPr>
        <w:t xml:space="preserve">la </w:t>
      </w:r>
      <w:r w:rsidR="00FE5555" w:rsidRPr="00CD41B3">
        <w:rPr>
          <w:i/>
        </w:rPr>
        <w:t xml:space="preserve">aplicación de </w:t>
      </w:r>
      <w:r w:rsidR="00B9354B" w:rsidRPr="00CD41B3">
        <w:rPr>
          <w:i/>
        </w:rPr>
        <w:t>marco</w:t>
      </w:r>
      <w:r w:rsidR="00FE5555" w:rsidRPr="00CD41B3">
        <w:rPr>
          <w:i/>
        </w:rPr>
        <w:t>s</w:t>
      </w:r>
      <w:r w:rsidR="00B9354B" w:rsidRPr="00CD41B3">
        <w:rPr>
          <w:i/>
        </w:rPr>
        <w:t xml:space="preserve"> </w:t>
      </w:r>
      <w:r w:rsidR="00334494" w:rsidRPr="00CD41B3">
        <w:rPr>
          <w:i/>
        </w:rPr>
        <w:t xml:space="preserve">legales y </w:t>
      </w:r>
      <w:r w:rsidR="00B9354B" w:rsidRPr="00CD41B3">
        <w:rPr>
          <w:i/>
        </w:rPr>
        <w:t>regulatorio</w:t>
      </w:r>
      <w:r w:rsidR="00FE5555" w:rsidRPr="00CD41B3">
        <w:rPr>
          <w:i/>
        </w:rPr>
        <w:t>s</w:t>
      </w:r>
      <w:r w:rsidR="00B9354B" w:rsidRPr="00CD41B3">
        <w:rPr>
          <w:i/>
        </w:rPr>
        <w:t xml:space="preserve">, </w:t>
      </w:r>
      <w:r w:rsidR="00334494" w:rsidRPr="00CD41B3">
        <w:rPr>
          <w:i/>
        </w:rPr>
        <w:t xml:space="preserve">la </w:t>
      </w:r>
      <w:r w:rsidR="009D36BE" w:rsidRPr="00CD41B3">
        <w:rPr>
          <w:i/>
        </w:rPr>
        <w:t xml:space="preserve">implementación de </w:t>
      </w:r>
      <w:r w:rsidRPr="00CD41B3">
        <w:rPr>
          <w:i/>
        </w:rPr>
        <w:t xml:space="preserve">modelos predictivos, </w:t>
      </w:r>
      <w:r w:rsidR="00334494" w:rsidRPr="00CD41B3">
        <w:rPr>
          <w:i/>
        </w:rPr>
        <w:t xml:space="preserve">la </w:t>
      </w:r>
      <w:r w:rsidR="004A71D8" w:rsidRPr="00CD41B3">
        <w:rPr>
          <w:i/>
        </w:rPr>
        <w:t>aplicación</w:t>
      </w:r>
      <w:r w:rsidR="009D36BE" w:rsidRPr="00CD41B3">
        <w:rPr>
          <w:i/>
        </w:rPr>
        <w:t xml:space="preserve"> de </w:t>
      </w:r>
      <w:r w:rsidRPr="00CD41B3">
        <w:rPr>
          <w:i/>
        </w:rPr>
        <w:t>analítica avanzada</w:t>
      </w:r>
      <w:r w:rsidR="00334494" w:rsidRPr="00CD41B3">
        <w:rPr>
          <w:i/>
        </w:rPr>
        <w:t xml:space="preserve"> y</w:t>
      </w:r>
      <w:r w:rsidRPr="00CD41B3">
        <w:rPr>
          <w:i/>
        </w:rPr>
        <w:t xml:space="preserve"> </w:t>
      </w:r>
      <w:r w:rsidR="00334494" w:rsidRPr="00CD41B3">
        <w:rPr>
          <w:i/>
        </w:rPr>
        <w:t xml:space="preserve">el </w:t>
      </w:r>
      <w:r w:rsidR="004A71D8" w:rsidRPr="00CD41B3">
        <w:rPr>
          <w:i/>
        </w:rPr>
        <w:t>desarrollo de</w:t>
      </w:r>
      <w:r w:rsidR="009D36BE" w:rsidRPr="00CD41B3">
        <w:rPr>
          <w:i/>
        </w:rPr>
        <w:t xml:space="preserve"> </w:t>
      </w:r>
      <w:r w:rsidRPr="00CD41B3">
        <w:rPr>
          <w:i/>
        </w:rPr>
        <w:t xml:space="preserve">algoritmos de recomendación </w:t>
      </w:r>
      <w:r w:rsidR="004A71D8" w:rsidRPr="00CD41B3">
        <w:rPr>
          <w:i/>
        </w:rPr>
        <w:t xml:space="preserve">y </w:t>
      </w:r>
      <w:r w:rsidRPr="00CD41B3">
        <w:rPr>
          <w:i/>
        </w:rPr>
        <w:t>sistemas autónomos.</w:t>
      </w:r>
    </w:p>
    <w:p w14:paraId="7ED9A011" w14:textId="2C0C169C" w:rsidR="00B55699" w:rsidRDefault="00166F76" w:rsidP="00166F76">
      <w:pPr>
        <w:jc w:val="both"/>
        <w:rPr>
          <w:i/>
        </w:rPr>
      </w:pPr>
      <w:r w:rsidRPr="00CD41B3">
        <w:rPr>
          <w:i/>
        </w:rPr>
        <w:t xml:space="preserve">De este modo, la carrera no solo responde a los desafíos contemporáneos del país en términos de productividad e innovación, sino que también contribuye activamente al desarrollo social y a la equidad </w:t>
      </w:r>
      <w:r w:rsidRPr="00CD41B3">
        <w:rPr>
          <w:i/>
        </w:rPr>
        <w:lastRenderedPageBreak/>
        <w:t>territorial, al formar profesionales capaces de generar soluciones tecnológicas pertinentes, éticas y sostenibles que mejoren la calidad de</w:t>
      </w:r>
      <w:r w:rsidRPr="00166F76">
        <w:rPr>
          <w:i/>
        </w:rPr>
        <w:t xml:space="preserv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15E4151B" w:rsidR="009F1EC5" w:rsidRDefault="009F1EC5" w:rsidP="009F1EC5">
      <w:pPr>
        <w:jc w:val="both"/>
        <w:rPr>
          <w:ins w:id="7" w:author="Allan Roberto Avendano Sudario" w:date="2025-05-17T18:02:00Z" w16du:dateUtc="2025-05-17T23:02:00Z"/>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2A2772">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4742DB">
            <w:rPr>
              <w:noProof/>
            </w:rPr>
            <w:t>(ONU, 2024)</w:t>
          </w:r>
          <w:r>
            <w:rPr>
              <w:i/>
            </w:rPr>
            <w:fldChar w:fldCharType="end"/>
          </w:r>
        </w:sdtContent>
      </w:sdt>
      <w:r w:rsidR="00CB747E">
        <w:rPr>
          <w:i/>
        </w:rPr>
        <w:t xml:space="preserve">, </w:t>
      </w:r>
      <w:r w:rsidRPr="009F1EC5">
        <w:rPr>
          <w:i/>
        </w:rPr>
        <w:t>forma</w:t>
      </w:r>
      <w:ins w:id="8" w:author="Allan Roberto Avendano Sudario" w:date="2025-05-15T13:05:00Z" w16du:dateUtc="2025-05-15T18:05:00Z">
        <w:r w:rsidR="0096084B">
          <w:rPr>
            <w:i/>
          </w:rPr>
          <w:t xml:space="preserve"> </w:t>
        </w:r>
      </w:ins>
      <w:r w:rsidRPr="009F1EC5">
        <w:rPr>
          <w:i/>
        </w:rPr>
        <w:t xml:space="preserve">profesionales capaces de aplicar algoritmos inteligentes y análisis de datos a problemáticas complejas de escala global, pero con impactos concretos en contextos locales. </w:t>
      </w:r>
      <w:del w:id="9" w:author="Allan Roberto Avendano Sudario" w:date="2025-05-17T18:02:00Z" w16du:dateUtc="2025-05-17T23:02:00Z">
        <w:r w:rsidRPr="006C706D" w:rsidDel="00A7683E">
          <w:rPr>
            <w:i/>
            <w:strike/>
            <w:rPrChange w:id="10" w:author="Allan Roberto Avendano Sudario" w:date="2025-05-17T18:01:00Z" w16du:dateUtc="2025-05-17T23:01:00Z">
              <w:rPr>
                <w:i/>
              </w:rPr>
            </w:rPrChange>
          </w:rPr>
          <w:delText>Esta vinculación se refleja en la capacidad de los egresados para generar conocimiento a partir de datos, optimizar procesos y diseñar soluciones innovadoras con impacto social, económico y ambiental.</w:delText>
        </w:r>
      </w:del>
    </w:p>
    <w:p w14:paraId="2B5446F0" w14:textId="4E502106" w:rsidR="00A7683E" w:rsidRPr="009F1EC5" w:rsidRDefault="00A7683E" w:rsidP="009F1EC5">
      <w:pPr>
        <w:jc w:val="both"/>
        <w:rPr>
          <w:i/>
        </w:rPr>
      </w:pPr>
      <w:ins w:id="11" w:author="Allan Roberto Avendano Sudario" w:date="2025-05-17T18:02:00Z" w16du:dateUtc="2025-05-17T23:02:00Z">
        <w:r>
          <w:rPr>
            <w:i/>
          </w:rPr>
          <w:t xml:space="preserve">Principalmente, la carrera impulsa con el ODS 4 (Educación de Calidad) dado que a través de sus modalidades </w:t>
        </w:r>
        <w:r w:rsidRPr="001F7B0D">
          <w:rPr>
            <w:i/>
          </w:rPr>
          <w:t>amplía el acceso equitativo a una formación superior inclusiva</w:t>
        </w:r>
        <w:r>
          <w:rPr>
            <w:i/>
          </w:rPr>
          <w:t xml:space="preserve">, de </w:t>
        </w:r>
        <w:r w:rsidRPr="001F7B0D">
          <w:rPr>
            <w:i/>
          </w:rPr>
          <w:t>diversas regiones y pertinente</w:t>
        </w:r>
        <w:r>
          <w:rPr>
            <w:i/>
          </w:rPr>
          <w:t xml:space="preserve">.  </w:t>
        </w:r>
      </w:ins>
    </w:p>
    <w:p w14:paraId="4FF97E3F" w14:textId="4E5A64FF" w:rsidR="001F7B0D" w:rsidRPr="00CD41B3" w:rsidDel="00FB0CB0" w:rsidRDefault="009F1EC5" w:rsidP="009F1EC5">
      <w:pPr>
        <w:jc w:val="both"/>
        <w:rPr>
          <w:del w:id="12" w:author="Allan Roberto Avendano Sudario" w:date="2025-05-17T18:00:00Z" w16du:dateUtc="2025-05-17T23:00:00Z"/>
          <w:i/>
        </w:rPr>
      </w:pPr>
      <w:r w:rsidRPr="00CD41B3">
        <w:rPr>
          <w:i/>
        </w:rPr>
        <w:t xml:space="preserve">En particular, la carrera </w:t>
      </w:r>
      <w:ins w:id="13" w:author="Allan Roberto Avendano Sudario" w:date="2025-05-17T18:00:00Z" w16du:dateUtc="2025-05-17T23:00:00Z">
        <w:r w:rsidR="00FB0CB0" w:rsidRPr="00CD41B3">
          <w:rPr>
            <w:i/>
          </w:rPr>
          <w:t xml:space="preserve">contribuye al ODS 9 (Industria, Innovación e Infraestructura) dado que </w:t>
        </w:r>
      </w:ins>
      <w:ins w:id="14" w:author="Allan Roberto Avendano Sudario" w:date="2025-05-17T18:01:00Z" w16du:dateUtc="2025-05-17T23:01:00Z">
        <w:r w:rsidR="00FB0CB0" w:rsidRPr="00CD41B3">
          <w:rPr>
            <w:i/>
          </w:rPr>
          <w:t>los profesionales de la carrera</w:t>
        </w:r>
      </w:ins>
      <w:ins w:id="15" w:author="Allan Roberto Avendano Sudario" w:date="2025-05-17T18:00:00Z" w16du:dateUtc="2025-05-17T23:00:00Z">
        <w:r w:rsidR="00FB0CB0" w:rsidRPr="00CD41B3">
          <w:rPr>
            <w:i/>
          </w:rPr>
          <w:t xml:space="preserve"> desarrollan soluciones para la </w:t>
        </w:r>
        <w:r w:rsidR="00FB0CB0" w:rsidRPr="00CD41B3">
          <w:rPr>
            <w:i/>
            <w:rPrChange w:id="16" w:author="Allan Roberto Avendano Sudario" w:date="2025-05-18T08:12:00Z" w16du:dateUtc="2025-05-18T13:12:00Z">
              <w:rPr>
                <w:i/>
                <w:u w:val="single"/>
              </w:rPr>
            </w:rPrChange>
          </w:rPr>
          <w:t xml:space="preserve">automatización de procesos, mejora la eficiencia operativa y promoción de la innovación sostenible </w:t>
        </w:r>
        <w:r w:rsidR="00FB0CB0" w:rsidRPr="00CD41B3">
          <w:rPr>
            <w:i/>
          </w:rPr>
          <w:t>en sectores estratégicos como manufactura, energía, agroindustria y servicios públicos.</w:t>
        </w:r>
      </w:ins>
      <w:ins w:id="17" w:author="Allan Roberto Avendano Sudario" w:date="2025-05-17T18:01:00Z" w16du:dateUtc="2025-05-17T23:01:00Z">
        <w:r w:rsidR="00FB0CB0" w:rsidRPr="00CD41B3">
          <w:rPr>
            <w:i/>
          </w:rPr>
          <w:t xml:space="preserve"> </w:t>
        </w:r>
      </w:ins>
      <w:del w:id="18" w:author="Allan Roberto Avendano Sudario" w:date="2025-05-17T17:59:00Z" w16du:dateUtc="2025-05-17T22:59:00Z">
        <w:r w:rsidRPr="00CD41B3" w:rsidDel="00FB0CB0">
          <w:rPr>
            <w:i/>
          </w:rPr>
          <w:delText xml:space="preserve">contribuye </w:delText>
        </w:r>
      </w:del>
      <w:del w:id="19" w:author="Allan Roberto Avendano Sudario" w:date="2025-05-17T18:00:00Z" w16du:dateUtc="2025-05-17T23:00:00Z">
        <w:r w:rsidRPr="00CD41B3" w:rsidDel="00FB0CB0">
          <w:rPr>
            <w:i/>
          </w:rPr>
          <w:delText xml:space="preserve">al ODS 9 (Industria, Innovación e Infraestructura) </w:delText>
        </w:r>
      </w:del>
      <w:del w:id="20" w:author="Allan Roberto Avendano Sudario" w:date="2025-05-17T17:49:00Z" w16du:dateUtc="2025-05-17T22:49:00Z">
        <w:r w:rsidRPr="00CD41B3" w:rsidDel="001F7B0D">
          <w:rPr>
            <w:i/>
          </w:rPr>
          <w:delText xml:space="preserve">mediante la formación de </w:delText>
        </w:r>
        <w:r w:rsidR="00C25A37" w:rsidRPr="00CD41B3" w:rsidDel="001F7B0D">
          <w:rPr>
            <w:i/>
          </w:rPr>
          <w:delText>profesionales</w:delText>
        </w:r>
        <w:r w:rsidRPr="00CD41B3" w:rsidDel="001F7B0D">
          <w:rPr>
            <w:i/>
          </w:rPr>
          <w:delText xml:space="preserve"> que lider</w:delText>
        </w:r>
        <w:r w:rsidR="00C25A37" w:rsidRPr="00CD41B3" w:rsidDel="001F7B0D">
          <w:rPr>
            <w:i/>
          </w:rPr>
          <w:delText>en los</w:delText>
        </w:r>
        <w:r w:rsidRPr="00CD41B3" w:rsidDel="001F7B0D">
          <w:rPr>
            <w:i/>
          </w:rPr>
          <w:delText xml:space="preserve"> procesos de transformación digital en sectores estratégicos como manufactura, energía, agroindustria y servicios públicos. Los</w:delText>
        </w:r>
      </w:del>
      <w:del w:id="21" w:author="Allan Roberto Avendano Sudario" w:date="2025-05-17T18:00:00Z" w16du:dateUtc="2025-05-17T23:00:00Z">
        <w:r w:rsidRPr="00CD41B3" w:rsidDel="00FB0CB0">
          <w:rPr>
            <w:i/>
          </w:rPr>
          <w:delText xml:space="preserve"> estudiantes desarrollan soluciones </w:delText>
        </w:r>
      </w:del>
      <w:del w:id="22" w:author="Allan Roberto Avendano Sudario" w:date="2025-05-17T17:55:00Z" w16du:dateUtc="2025-05-17T22:55:00Z">
        <w:r w:rsidRPr="00CD41B3" w:rsidDel="001F7B0D">
          <w:rPr>
            <w:i/>
          </w:rPr>
          <w:delText>basadas en inteligencia artificial y ciencia de datos que permiten</w:delText>
        </w:r>
      </w:del>
      <w:del w:id="23" w:author="Allan Roberto Avendano Sudario" w:date="2025-05-17T18:00:00Z" w16du:dateUtc="2025-05-17T23:00:00Z">
        <w:r w:rsidRPr="00CD41B3" w:rsidDel="00FB0CB0">
          <w:rPr>
            <w:i/>
          </w:rPr>
          <w:delText xml:space="preserve"> automatiza</w:delText>
        </w:r>
      </w:del>
      <w:del w:id="24" w:author="Allan Roberto Avendano Sudario" w:date="2025-05-17T17:55:00Z" w16du:dateUtc="2025-05-17T22:55:00Z">
        <w:r w:rsidRPr="00CD41B3" w:rsidDel="001F7B0D">
          <w:rPr>
            <w:i/>
          </w:rPr>
          <w:delText>r</w:delText>
        </w:r>
      </w:del>
      <w:del w:id="25" w:author="Allan Roberto Avendano Sudario" w:date="2025-05-17T18:00:00Z" w16du:dateUtc="2025-05-17T23:00:00Z">
        <w:r w:rsidRPr="00CD41B3" w:rsidDel="00FB0CB0">
          <w:rPr>
            <w:i/>
          </w:rPr>
          <w:delText xml:space="preserve"> procesos, mejora</w:delText>
        </w:r>
      </w:del>
      <w:del w:id="26" w:author="Allan Roberto Avendano Sudario" w:date="2025-05-17T17:55:00Z" w16du:dateUtc="2025-05-17T22:55:00Z">
        <w:r w:rsidRPr="00CD41B3" w:rsidDel="001F7B0D">
          <w:rPr>
            <w:i/>
          </w:rPr>
          <w:delText>r</w:delText>
        </w:r>
      </w:del>
      <w:del w:id="27" w:author="Allan Roberto Avendano Sudario" w:date="2025-05-17T18:00:00Z" w16du:dateUtc="2025-05-17T23:00:00Z">
        <w:r w:rsidRPr="00CD41B3" w:rsidDel="00FB0CB0">
          <w:rPr>
            <w:i/>
          </w:rPr>
          <w:delText xml:space="preserve"> la eficiencia operativa y </w:delText>
        </w:r>
      </w:del>
      <w:del w:id="28" w:author="Allan Roberto Avendano Sudario" w:date="2025-05-17T17:56:00Z" w16du:dateUtc="2025-05-17T22:56:00Z">
        <w:r w:rsidRPr="00CD41B3" w:rsidDel="001F7B0D">
          <w:rPr>
            <w:i/>
          </w:rPr>
          <w:delText xml:space="preserve">promover </w:delText>
        </w:r>
      </w:del>
      <w:del w:id="29" w:author="Allan Roberto Avendano Sudario" w:date="2025-05-17T18:00:00Z" w16du:dateUtc="2025-05-17T23:00:00Z">
        <w:r w:rsidRPr="00CD41B3" w:rsidDel="00FB0CB0">
          <w:rPr>
            <w:i/>
          </w:rPr>
          <w:delText>la innovación sostenible.</w:delText>
        </w:r>
      </w:del>
    </w:p>
    <w:p w14:paraId="74366554" w14:textId="24400317" w:rsidR="009F1EC5" w:rsidRPr="00CD41B3" w:rsidRDefault="009F1EC5" w:rsidP="009F1EC5">
      <w:pPr>
        <w:jc w:val="both"/>
        <w:rPr>
          <w:i/>
        </w:rPr>
      </w:pPr>
      <w:r w:rsidRPr="00CD41B3">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51973C22" w:rsidR="009F1EC5" w:rsidRPr="00CD41B3" w:rsidRDefault="009F1EC5" w:rsidP="009F1EC5">
      <w:pPr>
        <w:jc w:val="both"/>
        <w:rPr>
          <w:i/>
        </w:rPr>
      </w:pPr>
      <w:r w:rsidRPr="00CD41B3">
        <w:rPr>
          <w:i/>
        </w:rPr>
        <w:t>Otros ODS relevantes incluyen el ODS 3 (Salud y Bienestar), mediante la aplicación de modelos predictivos para</w:t>
      </w:r>
      <w:ins w:id="30" w:author="Allan Roberto Avendano Sudario" w:date="2025-05-17T17:58:00Z" w16du:dateUtc="2025-05-17T22:58:00Z">
        <w:r w:rsidR="001F7B0D" w:rsidRPr="00CD41B3">
          <w:rPr>
            <w:i/>
          </w:rPr>
          <w:t xml:space="preserve"> el</w:t>
        </w:r>
      </w:ins>
      <w:r w:rsidRPr="00CD41B3">
        <w:rPr>
          <w:i/>
        </w:rPr>
        <w:t xml:space="preserve"> diagnóstico </w:t>
      </w:r>
      <w:r w:rsidR="00F92010" w:rsidRPr="00CD41B3">
        <w:rPr>
          <w:i/>
        </w:rPr>
        <w:t>temprano</w:t>
      </w:r>
      <w:r w:rsidRPr="00CD41B3">
        <w:rPr>
          <w:i/>
        </w:rPr>
        <w:t xml:space="preserve"> y personalización de tratamientos; y el ODS 13 (Acción por el Clima), donde se fomenta el uso de datos y simulaciones </w:t>
      </w:r>
      <w:del w:id="31" w:author="Allan Roberto Avendano Sudario" w:date="2025-05-17T17:58:00Z" w16du:dateUtc="2025-05-17T22:58:00Z">
        <w:r w:rsidRPr="00CD41B3" w:rsidDel="001F7B0D">
          <w:rPr>
            <w:i/>
          </w:rPr>
          <w:delText xml:space="preserve">para </w:delText>
        </w:r>
      </w:del>
      <w:ins w:id="32" w:author="Allan Roberto Avendano Sudario" w:date="2025-05-17T17:58:00Z" w16du:dateUtc="2025-05-17T22:58:00Z">
        <w:r w:rsidR="001F7B0D" w:rsidRPr="00CD41B3">
          <w:rPr>
            <w:i/>
            <w:rPrChange w:id="33" w:author="Allan Roberto Avendano Sudario" w:date="2025-05-18T08:12:00Z" w16du:dateUtc="2025-05-18T13:12:00Z">
              <w:rPr>
                <w:i/>
                <w:u w:val="single"/>
              </w:rPr>
            </w:rPrChange>
          </w:rPr>
          <w:t>en la</w:t>
        </w:r>
        <w:r w:rsidR="001F7B0D" w:rsidRPr="00CD41B3">
          <w:rPr>
            <w:i/>
          </w:rPr>
          <w:t xml:space="preserve"> </w:t>
        </w:r>
      </w:ins>
      <w:r w:rsidRPr="00CD41B3">
        <w:rPr>
          <w:i/>
        </w:rPr>
        <w:t>evalua</w:t>
      </w:r>
      <w:ins w:id="34" w:author="Allan Roberto Avendano Sudario" w:date="2025-05-17T17:58:00Z" w16du:dateUtc="2025-05-17T22:58:00Z">
        <w:r w:rsidR="001F7B0D" w:rsidRPr="00CD41B3">
          <w:rPr>
            <w:i/>
            <w:rPrChange w:id="35" w:author="Allan Roberto Avendano Sudario" w:date="2025-05-18T08:12:00Z" w16du:dateUtc="2025-05-18T13:12:00Z">
              <w:rPr>
                <w:i/>
                <w:u w:val="single"/>
              </w:rPr>
            </w:rPrChange>
          </w:rPr>
          <w:t>ción de</w:t>
        </w:r>
      </w:ins>
      <w:del w:id="36" w:author="Allan Roberto Avendano Sudario" w:date="2025-05-17T17:58:00Z" w16du:dateUtc="2025-05-17T22:58:00Z">
        <w:r w:rsidRPr="00CD41B3" w:rsidDel="001F7B0D">
          <w:rPr>
            <w:i/>
          </w:rPr>
          <w:delText>r</w:delText>
        </w:r>
      </w:del>
      <w:r w:rsidRPr="00CD41B3">
        <w:rPr>
          <w:i/>
        </w:rPr>
        <w:t xml:space="preserve"> riesgos climáticos y apoy</w:t>
      </w:r>
      <w:ins w:id="37" w:author="Allan Roberto Avendano Sudario" w:date="2025-05-17T17:58:00Z" w16du:dateUtc="2025-05-17T22:58:00Z">
        <w:r w:rsidR="001F7B0D" w:rsidRPr="00CD41B3">
          <w:rPr>
            <w:i/>
            <w:rPrChange w:id="38" w:author="Allan Roberto Avendano Sudario" w:date="2025-05-18T08:12:00Z" w16du:dateUtc="2025-05-18T13:12:00Z">
              <w:rPr>
                <w:i/>
                <w:u w:val="single"/>
              </w:rPr>
            </w:rPrChange>
          </w:rPr>
          <w:t>o a</w:t>
        </w:r>
      </w:ins>
      <w:del w:id="39" w:author="Allan Roberto Avendano Sudario" w:date="2025-05-17T17:58:00Z" w16du:dateUtc="2025-05-17T22:58:00Z">
        <w:r w:rsidRPr="00CD41B3" w:rsidDel="001F7B0D">
          <w:rPr>
            <w:i/>
          </w:rPr>
          <w:delText>ar</w:delText>
        </w:r>
      </w:del>
      <w:r w:rsidRPr="00CD41B3">
        <w:rPr>
          <w:i/>
        </w:rPr>
        <w:t xml:space="preserve"> políticas públicas ambientales.</w:t>
      </w:r>
    </w:p>
    <w:p w14:paraId="38D2DA52" w14:textId="0250BFD3" w:rsidR="002C517F" w:rsidRPr="009F1EC5" w:rsidRDefault="002C517F" w:rsidP="009F1EC5">
      <w:pPr>
        <w:jc w:val="both"/>
        <w:rPr>
          <w:i/>
        </w:rPr>
      </w:pPr>
      <w:r w:rsidRPr="00CD41B3">
        <w:rPr>
          <w:i/>
        </w:rPr>
        <w:t>De esta forma, los egresados de la carrera</w:t>
      </w:r>
      <w:r w:rsidR="00CB747E" w:rsidRPr="00CD41B3">
        <w:rPr>
          <w:i/>
        </w:rPr>
        <w:t xml:space="preserve"> de Ciencia de Datos e Inteligencia Artificial</w:t>
      </w:r>
      <w:r w:rsidRPr="00CD41B3">
        <w:rPr>
          <w:i/>
        </w:rPr>
        <w:t xml:space="preserve"> contribuyen </w:t>
      </w:r>
      <w:r w:rsidR="002A2772" w:rsidRPr="00CD41B3">
        <w:rPr>
          <w:i/>
        </w:rPr>
        <w:t>con el desarrollo sostenible, la investigación aplicada y la innovación tecnológica con impacto social y ambiental, en el ámbito de resiliencia ambiental, salud y sostenibilidad de las</w:t>
      </w:r>
      <w:r w:rsidR="002A2772">
        <w:rPr>
          <w:i/>
        </w:rPr>
        <w:t xml:space="preserve">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7B8180A5"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4742DB">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5B4BF6BB"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of Jobs Report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8E5F15">
        <w:rPr>
          <w:i/>
        </w:rPr>
        <w:t xml:space="preserve">. Esta combinación de habilidades técnicas, cognitivas y socioemocionales posiciona a los graduados como profesionales </w:t>
      </w:r>
      <w:del w:id="40" w:author="Allan Roberto Avendano Sudario" w:date="2025-05-16T14:17:00Z" w16du:dateUtc="2025-05-16T19:17:00Z">
        <w:r w:rsidRPr="008E5F15" w:rsidDel="00A74CCB">
          <w:rPr>
            <w:i/>
          </w:rPr>
          <w:delText xml:space="preserve">versátiles, </w:delText>
        </w:r>
      </w:del>
      <w:r w:rsidRPr="008E5F15">
        <w:rPr>
          <w:i/>
        </w:rPr>
        <w:t>capaces de liderar procesos de innovación y transformación digital en distintos sectores.</w:t>
      </w:r>
    </w:p>
    <w:p w14:paraId="19F8B499" w14:textId="21C9C066" w:rsidR="008E5F15" w:rsidRPr="008E5F15" w:rsidRDefault="008E5F15" w:rsidP="008B1C77">
      <w:pPr>
        <w:jc w:val="both"/>
        <w:rPr>
          <w:i/>
        </w:rPr>
      </w:pPr>
      <w:r w:rsidRPr="00CD41B3">
        <w:rPr>
          <w:i/>
        </w:rPr>
        <w:t>En el Artificial Intelligence Index Report 2025, publicado por el AI Index Steering Committee de Stanford, se identifica áreas tecnológicas clave en rápida evolución, como los modelos fundacionales (</w:t>
      </w:r>
      <w:proofErr w:type="spellStart"/>
      <w:r w:rsidRPr="00CD41B3">
        <w:rPr>
          <w:i/>
        </w:rPr>
        <w:t>foundation</w:t>
      </w:r>
      <w:proofErr w:type="spellEnd"/>
      <w:r w:rsidRPr="00CD41B3">
        <w:rPr>
          <w:i/>
        </w:rPr>
        <w:t xml:space="preserve"> </w:t>
      </w:r>
      <w:proofErr w:type="spellStart"/>
      <w:r w:rsidRPr="00CD41B3">
        <w:rPr>
          <w:i/>
        </w:rPr>
        <w:t>models</w:t>
      </w:r>
      <w:proofErr w:type="spellEnd"/>
      <w:r w:rsidRPr="00CD41B3">
        <w:rPr>
          <w:i/>
        </w:rPr>
        <w:t>), el aprendizaje automático multimodal, el razonamiento automatizado y la autonomía en agentes inteligentes</w:t>
      </w:r>
      <w:r w:rsidR="006D7FBE" w:rsidRPr="00CD41B3">
        <w:rPr>
          <w:i/>
        </w:rPr>
        <w:t xml:space="preserve"> </w:t>
      </w:r>
      <w:sdt>
        <w:sdtPr>
          <w:rPr>
            <w:i/>
          </w:rPr>
          <w:id w:val="158126546"/>
          <w:citation/>
        </w:sdtPr>
        <w:sdtContent>
          <w:r w:rsidR="006D7FBE" w:rsidRPr="00CD41B3">
            <w:rPr>
              <w:i/>
            </w:rPr>
            <w:fldChar w:fldCharType="begin"/>
          </w:r>
          <w:r w:rsidR="006D7FBE" w:rsidRPr="00CD41B3">
            <w:rPr>
              <w:i/>
            </w:rPr>
            <w:instrText xml:space="preserve">CITATION AII25 \l 12298 </w:instrText>
          </w:r>
          <w:r w:rsidR="006D7FBE" w:rsidRPr="00CD41B3">
            <w:rPr>
              <w:i/>
            </w:rPr>
            <w:fldChar w:fldCharType="separate"/>
          </w:r>
          <w:r w:rsidR="004742DB" w:rsidRPr="00CD41B3">
            <w:rPr>
              <w:noProof/>
            </w:rPr>
            <w:t>(AI Index, 2025)</w:t>
          </w:r>
          <w:r w:rsidR="006D7FBE" w:rsidRPr="00CD41B3">
            <w:rPr>
              <w:i/>
            </w:rPr>
            <w:fldChar w:fldCharType="end"/>
          </w:r>
        </w:sdtContent>
      </w:sdt>
      <w:r w:rsidRPr="00CD41B3">
        <w:rPr>
          <w:i/>
        </w:rPr>
        <w:t>. Estas tecnologías impulsan aplicaciones disruptivas en sectores como salud, educación, energía, movilidad, finanzas e industri</w:t>
      </w:r>
      <w:r w:rsidR="006D04F9" w:rsidRPr="00CD41B3">
        <w:rPr>
          <w:i/>
        </w:rPr>
        <w:t>a</w:t>
      </w:r>
      <w:r w:rsidRPr="00CD41B3">
        <w:rPr>
          <w:i/>
        </w:rPr>
        <w:t xml:space="preserve">. El currículo de la carrera responde a estas tendencias mediante la incorporación de contenidos </w:t>
      </w:r>
      <w:r w:rsidR="00A2543B" w:rsidRPr="00CD41B3">
        <w:rPr>
          <w:i/>
        </w:rPr>
        <w:t xml:space="preserve">relacionado </w:t>
      </w:r>
      <w:r w:rsidR="00A2543B" w:rsidRPr="00CD41B3">
        <w:rPr>
          <w:i/>
          <w:rPrChange w:id="41" w:author="Allan Roberto Avendano Sudario" w:date="2025-05-18T08:12:00Z" w16du:dateUtc="2025-05-18T13:12:00Z">
            <w:rPr>
              <w:i/>
              <w:highlight w:val="yellow"/>
            </w:rPr>
          </w:rPrChange>
        </w:rPr>
        <w:t>co</w:t>
      </w:r>
      <w:r w:rsidRPr="00CD41B3">
        <w:rPr>
          <w:i/>
        </w:rPr>
        <w:t xml:space="preserve">n machine learning, </w:t>
      </w:r>
      <w:proofErr w:type="spellStart"/>
      <w:r w:rsidRPr="00CD41B3">
        <w:rPr>
          <w:i/>
        </w:rPr>
        <w:t>deep</w:t>
      </w:r>
      <w:proofErr w:type="spellEnd"/>
      <w:r w:rsidRPr="00CD41B3">
        <w:rPr>
          <w:i/>
        </w:rPr>
        <w:t xml:space="preserve"> learning, procesamiento de lenguaje natural, visión computacional, despliegue en la nube</w:t>
      </w:r>
      <w:r w:rsidR="00FB4A38" w:rsidRPr="00CD41B3">
        <w:rPr>
          <w:i/>
        </w:rPr>
        <w:t xml:space="preserve">, </w:t>
      </w:r>
      <w:r w:rsidR="00572605" w:rsidRPr="00CD41B3">
        <w:rPr>
          <w:i/>
        </w:rPr>
        <w:t>regulación</w:t>
      </w:r>
      <w:r w:rsidR="00FB4A38" w:rsidRPr="00CD41B3">
        <w:rPr>
          <w:i/>
        </w:rPr>
        <w:t xml:space="preserve"> </w:t>
      </w:r>
      <w:r w:rsidR="00572605" w:rsidRPr="00CD41B3">
        <w:rPr>
          <w:i/>
        </w:rPr>
        <w:t>de</w:t>
      </w:r>
      <w:r w:rsidR="00FB4A38" w:rsidRPr="00CD41B3">
        <w:rPr>
          <w:i/>
        </w:rPr>
        <w:t>l manejo de datos y</w:t>
      </w:r>
      <w:r w:rsidRPr="00CD41B3">
        <w:rPr>
          <w:i/>
        </w:rPr>
        <w:t xml:space="preserve"> ética algorítmica</w:t>
      </w:r>
      <w:r w:rsidR="00697782" w:rsidRPr="00CD41B3">
        <w:rPr>
          <w:i/>
        </w:rPr>
        <w:t xml:space="preserve"> en los cursos</w:t>
      </w:r>
      <w:r w:rsidR="00697782">
        <w:rPr>
          <w:i/>
        </w:rPr>
        <w:t xml:space="preserve"> </w:t>
      </w:r>
      <w:r w:rsidR="00A434FE">
        <w:rPr>
          <w:i/>
        </w:rPr>
        <w:t xml:space="preserve">de nivel avanzado y </w:t>
      </w:r>
      <w:r w:rsidR="00697782">
        <w:rPr>
          <w:i/>
        </w:rPr>
        <w:t>profesionalizantes</w:t>
      </w:r>
      <w:r w:rsidRPr="008E5F15">
        <w:rPr>
          <w:i/>
        </w:rPr>
        <w:t>.</w:t>
      </w:r>
    </w:p>
    <w:p w14:paraId="11D5B6AC" w14:textId="229D288D"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 colaborativo.</w:t>
      </w:r>
    </w:p>
    <w:p w14:paraId="577BEF28" w14:textId="4ECD9410" w:rsidR="006F3720" w:rsidRDefault="008E5F15" w:rsidP="008E5F15">
      <w:pPr>
        <w:jc w:val="both"/>
        <w:rPr>
          <w:i/>
        </w:rPr>
      </w:pPr>
      <w:r w:rsidRPr="008E5F15">
        <w:rPr>
          <w:i/>
        </w:rPr>
        <w:t>Así,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5DBB892A"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of Jobs Report </w:t>
      </w:r>
      <w:r w:rsidRPr="00CD41B3">
        <w:rPr>
          <w:i/>
        </w:rPr>
        <w:t xml:space="preserve">2025 del </w:t>
      </w:r>
      <w:proofErr w:type="spellStart"/>
      <w:r w:rsidRPr="00CD41B3">
        <w:rPr>
          <w:i/>
        </w:rPr>
        <w:t>World</w:t>
      </w:r>
      <w:proofErr w:type="spellEnd"/>
      <w:r w:rsidRPr="00CD41B3">
        <w:rPr>
          <w:i/>
        </w:rPr>
        <w:t xml:space="preserve"> </w:t>
      </w:r>
      <w:proofErr w:type="spellStart"/>
      <w:r w:rsidRPr="00CD41B3">
        <w:rPr>
          <w:i/>
        </w:rPr>
        <w:t>Economic</w:t>
      </w:r>
      <w:proofErr w:type="spellEnd"/>
      <w:r w:rsidRPr="00CD41B3">
        <w:rPr>
          <w:i/>
        </w:rPr>
        <w:t xml:space="preserve"> </w:t>
      </w:r>
      <w:proofErr w:type="spellStart"/>
      <w:r w:rsidRPr="00CD41B3">
        <w:rPr>
          <w:i/>
        </w:rPr>
        <w:t>Forum</w:t>
      </w:r>
      <w:proofErr w:type="spellEnd"/>
      <w:r w:rsidRPr="00CD41B3">
        <w:rPr>
          <w:i/>
        </w:rPr>
        <w:t>, los especialistas en inteligencia artificial, aprendizaje automático</w:t>
      </w:r>
      <w:r w:rsidR="00062717" w:rsidRPr="00CD41B3">
        <w:rPr>
          <w:i/>
        </w:rPr>
        <w:t xml:space="preserve"> y</w:t>
      </w:r>
      <w:r w:rsidRPr="00CD41B3">
        <w:rPr>
          <w:i/>
        </w:rPr>
        <w:t xml:space="preserve"> análisis de datos figuran entre los perfiles con mayor crecimiento proyectado hacia 2030. Este dinamismo responde a la acelerada adopción de tecnologías emergentes como la inteligencia artificial generativa (</w:t>
      </w:r>
      <w:proofErr w:type="spellStart"/>
      <w:r w:rsidRPr="00CD41B3">
        <w:rPr>
          <w:i/>
        </w:rPr>
        <w:t>GenAI</w:t>
      </w:r>
      <w:proofErr w:type="spellEnd"/>
      <w:r w:rsidRPr="00CD41B3">
        <w:rPr>
          <w:i/>
        </w:rPr>
        <w:t xml:space="preserve">), la automatización inteligente y el </w:t>
      </w:r>
      <w:r w:rsidR="002F4D56" w:rsidRPr="00CD41B3">
        <w:rPr>
          <w:i/>
          <w:rPrChange w:id="42" w:author="Allan Roberto Avendano Sudario" w:date="2025-05-18T08:12:00Z" w16du:dateUtc="2025-05-18T13:12:00Z">
            <w:rPr>
              <w:i/>
              <w:highlight w:val="yellow"/>
            </w:rPr>
          </w:rPrChange>
        </w:rPr>
        <w:t>analítica de grandes volúmenes</w:t>
      </w:r>
      <w:r w:rsidR="002F4D56" w:rsidRPr="00CD41B3">
        <w:rPr>
          <w:i/>
        </w:rPr>
        <w:t xml:space="preserve"> </w:t>
      </w:r>
      <w:r w:rsidRPr="00CD41B3">
        <w:rPr>
          <w:i/>
        </w:rPr>
        <w:t>datos, que están reconfigurando los modelos de negocio y</w:t>
      </w:r>
      <w:r w:rsidRPr="009E3481">
        <w:rPr>
          <w:i/>
        </w:rPr>
        <w:t xml:space="preserve">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1B591BEB" w:rsidR="00062717" w:rsidRPr="009E3481" w:rsidRDefault="009E3481" w:rsidP="00CA6172">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of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w:t>
      </w:r>
      <w:r w:rsidRPr="005402D8">
        <w:rPr>
          <w:i/>
        </w:rPr>
        <w:t xml:space="preserve">. </w:t>
      </w:r>
      <w:r w:rsidR="00CA6172" w:rsidRPr="005402D8">
        <w:rPr>
          <w:i/>
        </w:rPr>
        <w:t xml:space="preserve">Asimismo, el estudio de </w:t>
      </w:r>
      <w:proofErr w:type="spellStart"/>
      <w:r w:rsidR="00CA6172">
        <w:rPr>
          <w:i/>
        </w:rPr>
        <w:t>Korenik</w:t>
      </w:r>
      <w:proofErr w:type="spellEnd"/>
      <w:r w:rsidR="00CA6172" w:rsidRPr="005402D8">
        <w:rPr>
          <w:i/>
        </w:rPr>
        <w:t xml:space="preserve"> (202</w:t>
      </w:r>
      <w:r w:rsidR="00CA6172">
        <w:rPr>
          <w:i/>
        </w:rPr>
        <w:t>3</w:t>
      </w:r>
      <w:r w:rsidR="00CA6172" w:rsidRPr="005402D8">
        <w:rPr>
          <w:i/>
        </w:rPr>
        <w:t xml:space="preserve">), </w:t>
      </w:r>
      <w:proofErr w:type="spellStart"/>
      <w:r w:rsidR="00CA6172" w:rsidRPr="00CA6172">
        <w:rPr>
          <w:i/>
        </w:rPr>
        <w:t>Language</w:t>
      </w:r>
      <w:proofErr w:type="spellEnd"/>
      <w:r w:rsidR="00CA6172" w:rsidRPr="00CA6172">
        <w:rPr>
          <w:i/>
        </w:rPr>
        <w:t xml:space="preserve"> </w:t>
      </w:r>
      <w:proofErr w:type="spellStart"/>
      <w:r w:rsidR="00CA6172" w:rsidRPr="00CA6172">
        <w:rPr>
          <w:i/>
        </w:rPr>
        <w:t>Models</w:t>
      </w:r>
      <w:proofErr w:type="spellEnd"/>
      <w:r w:rsidR="00CA6172" w:rsidRPr="00CA6172">
        <w:rPr>
          <w:i/>
        </w:rPr>
        <w:t xml:space="preserve"> and Cognitive </w:t>
      </w:r>
      <w:proofErr w:type="spellStart"/>
      <w:r w:rsidR="00CA6172" w:rsidRPr="00CA6172">
        <w:rPr>
          <w:i/>
        </w:rPr>
        <w:t>Automation</w:t>
      </w:r>
      <w:proofErr w:type="spellEnd"/>
      <w:r w:rsidR="00CA6172" w:rsidRPr="00CA6172">
        <w:rPr>
          <w:i/>
        </w:rPr>
        <w:t xml:space="preserve"> for </w:t>
      </w:r>
      <w:proofErr w:type="spellStart"/>
      <w:r w:rsidR="00CA6172" w:rsidRPr="00CA6172">
        <w:rPr>
          <w:i/>
        </w:rPr>
        <w:t>Economic</w:t>
      </w:r>
      <w:proofErr w:type="spellEnd"/>
      <w:r w:rsidR="00CA6172" w:rsidRPr="00CA6172">
        <w:rPr>
          <w:i/>
        </w:rPr>
        <w:t xml:space="preserve"> </w:t>
      </w:r>
      <w:proofErr w:type="spellStart"/>
      <w:r w:rsidR="00CA6172" w:rsidRPr="00CA6172">
        <w:rPr>
          <w:i/>
        </w:rPr>
        <w:t>Research</w:t>
      </w:r>
      <w:proofErr w:type="spellEnd"/>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ins w:id="43" w:author="Allan Roberto Avendano Sudario" w:date="2025-05-16T13:59:00Z" w16du:dateUtc="2025-05-16T18:59:00Z">
        <w:r w:rsidR="00984C48">
          <w:rPr>
            <w:i/>
          </w:rPr>
          <w:t>.</w:t>
        </w:r>
      </w:ins>
      <w:del w:id="44" w:author="Allan Roberto Avendano Sudario" w:date="2025-05-16T13:59:00Z" w16du:dateUtc="2025-05-16T18:59:00Z">
        <w:r w:rsidR="00CA6172" w:rsidRPr="00CA6172" w:rsidDel="00984C48">
          <w:rPr>
            <w:i/>
          </w:rPr>
          <w:delText>.</w:delText>
        </w:r>
      </w:del>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CD41B3" w:rsidRDefault="00546413" w:rsidP="00CA7718">
      <w:pPr>
        <w:jc w:val="both"/>
        <w:rPr>
          <w:i/>
          <w:lang w:val="es-ES"/>
        </w:rPr>
      </w:pPr>
      <w:r>
        <w:rPr>
          <w:i/>
        </w:rPr>
        <w:t>Los</w:t>
      </w:r>
      <w:r w:rsidR="000843E7">
        <w:rPr>
          <w:i/>
          <w:lang w:val="es-ES"/>
        </w:rPr>
        <w:t xml:space="preserve"> </w:t>
      </w:r>
      <w:r w:rsidR="000843E7" w:rsidRPr="00CD41B3">
        <w:rPr>
          <w:i/>
          <w:lang w:val="es-ES"/>
        </w:rPr>
        <w:t>ingeniero</w:t>
      </w:r>
      <w:r w:rsidRPr="00CD41B3">
        <w:rPr>
          <w:i/>
          <w:lang w:val="es-ES"/>
        </w:rPr>
        <w:t>s</w:t>
      </w:r>
      <w:r w:rsidR="000843E7" w:rsidRPr="00CD41B3">
        <w:rPr>
          <w:i/>
          <w:lang w:val="es-ES"/>
        </w:rPr>
        <w:t xml:space="preserve"> en Ciencia de Datos e Inteligencia Artificial </w:t>
      </w:r>
      <w:r w:rsidRPr="00CD41B3">
        <w:rPr>
          <w:i/>
          <w:lang w:val="es-ES"/>
        </w:rPr>
        <w:t>podrán</w:t>
      </w:r>
      <w:r w:rsidR="000843E7" w:rsidRPr="00CD41B3">
        <w:rPr>
          <w:i/>
        </w:rPr>
        <w:t xml:space="preserve"> desempeñarse </w:t>
      </w:r>
      <w:r w:rsidR="00CA7718" w:rsidRPr="00CD41B3">
        <w:rPr>
          <w:i/>
        </w:rPr>
        <w:t>en cargos de diseño, implementación y administración de soluciones tecnológicas basadas en datos e inteligencia artificial</w:t>
      </w:r>
      <w:r w:rsidR="008F7B62" w:rsidRPr="00CD41B3">
        <w:rPr>
          <w:i/>
        </w:rPr>
        <w:t>,</w:t>
      </w:r>
      <w:r w:rsidR="00DA5E7D" w:rsidRPr="00CD41B3">
        <w:rPr>
          <w:i/>
        </w:rPr>
        <w:t xml:space="preserve"> tanto en empresas públicas como en empresas privadas, a nivel nacional e internacional</w:t>
      </w:r>
      <w:r w:rsidR="00CA7718" w:rsidRPr="00CD41B3">
        <w:rPr>
          <w:i/>
        </w:rPr>
        <w:t>.</w:t>
      </w:r>
      <w:r w:rsidR="00CF2EA4" w:rsidRPr="00CD41B3">
        <w:rPr>
          <w:i/>
        </w:rPr>
        <w:t xml:space="preserve"> Estará capacitado</w:t>
      </w:r>
      <w:r w:rsidR="00CF2EA4" w:rsidRPr="00CD41B3">
        <w:rPr>
          <w:i/>
          <w:lang w:val="es-ES"/>
        </w:rPr>
        <w:t xml:space="preserve"> </w:t>
      </w:r>
      <w:r w:rsidR="003B1751" w:rsidRPr="00CD41B3">
        <w:rPr>
          <w:i/>
          <w:lang w:val="es-ES"/>
        </w:rPr>
        <w:t xml:space="preserve">para </w:t>
      </w:r>
      <w:r w:rsidR="00CF2EA4" w:rsidRPr="00CD41B3">
        <w:rPr>
          <w:i/>
          <w:lang w:val="es-ES"/>
        </w:rPr>
        <w:t xml:space="preserve">ocupar posiciones de liderazgo en la dirección, asesoría y auditoría de proyectos basados en datos y </w:t>
      </w:r>
      <w:r w:rsidR="00C0716E" w:rsidRPr="00CD41B3">
        <w:rPr>
          <w:i/>
          <w:lang w:val="es-ES"/>
        </w:rPr>
        <w:t xml:space="preserve">en </w:t>
      </w:r>
      <w:r w:rsidR="00CF2EA4" w:rsidRPr="00CD41B3">
        <w:rPr>
          <w:i/>
          <w:lang w:val="es-ES"/>
        </w:rPr>
        <w:t>algoritmos inteligentes.</w:t>
      </w:r>
    </w:p>
    <w:p w14:paraId="07129089" w14:textId="4F27B412" w:rsidR="00F24CC1" w:rsidRPr="00CD41B3" w:rsidRDefault="00F24CC1" w:rsidP="00CA7718">
      <w:pPr>
        <w:jc w:val="both"/>
        <w:rPr>
          <w:i/>
        </w:rPr>
      </w:pPr>
      <w:bookmarkStart w:id="45" w:name="p241"/>
      <w:bookmarkEnd w:id="45"/>
      <w:r w:rsidRPr="00CD41B3">
        <w:rPr>
          <w:i/>
        </w:rPr>
        <w:t xml:space="preserve">Podrá especializarse en áreas como el aprendizaje automático, procesamiento de lenguaje natural, visión </w:t>
      </w:r>
      <w:r w:rsidR="00BF7FA8" w:rsidRPr="00CD41B3">
        <w:rPr>
          <w:i/>
          <w:rPrChange w:id="46" w:author="Allan Roberto Avendano Sudario" w:date="2025-05-18T08:12:00Z" w16du:dateUtc="2025-05-18T13:12:00Z">
            <w:rPr>
              <w:i/>
              <w:u w:val="single"/>
            </w:rPr>
          </w:rPrChange>
        </w:rPr>
        <w:t>computacional</w:t>
      </w:r>
      <w:r w:rsidRPr="00CD41B3">
        <w:rPr>
          <w:i/>
        </w:rPr>
        <w:t xml:space="preserve">, ética algorítmica, gobernanza de datos, desarrollo de soluciones </w:t>
      </w:r>
      <w:r w:rsidR="00546413" w:rsidRPr="00CD41B3">
        <w:rPr>
          <w:i/>
        </w:rPr>
        <w:t>con grandes volúmenes de datos</w:t>
      </w:r>
      <w:r w:rsidRPr="00CD41B3">
        <w:rPr>
          <w:i/>
        </w:rPr>
        <w:t xml:space="preserve"> e inteligencia artificial generativa</w:t>
      </w:r>
      <w:r w:rsidR="00F125C1" w:rsidRPr="00CD41B3">
        <w:rPr>
          <w:i/>
        </w:rPr>
        <w:t xml:space="preserve"> contribuyendo a </w:t>
      </w:r>
      <w:r w:rsidR="0013429E" w:rsidRPr="00CD41B3">
        <w:rPr>
          <w:i/>
        </w:rPr>
        <w:t>los procesos de</w:t>
      </w:r>
      <w:r w:rsidR="00F125C1" w:rsidRPr="00CD41B3">
        <w:rPr>
          <w:i/>
        </w:rPr>
        <w:t xml:space="preserve"> transformación digital</w:t>
      </w:r>
      <w:ins w:id="47" w:author="Allan Roberto Avendano Sudario" w:date="2025-05-15T13:14:00Z" w16du:dateUtc="2025-05-15T18:14:00Z">
        <w:r w:rsidR="0013429E" w:rsidRPr="00CD41B3">
          <w:rPr>
            <w:i/>
            <w:rPrChange w:id="48" w:author="Allan Roberto Avendano Sudario" w:date="2025-05-18T08:12:00Z" w16du:dateUtc="2025-05-18T13:12:00Z">
              <w:rPr>
                <w:i/>
                <w:u w:val="single"/>
              </w:rPr>
            </w:rPrChange>
          </w:rPr>
          <w:t xml:space="preserve"> </w:t>
        </w:r>
      </w:ins>
      <w:r w:rsidR="00EB3DF6" w:rsidRPr="00CD41B3">
        <w:rPr>
          <w:i/>
          <w:rPrChange w:id="49" w:author="Allan Roberto Avendano Sudario" w:date="2025-05-18T08:12:00Z" w16du:dateUtc="2025-05-18T13:12:00Z">
            <w:rPr>
              <w:i/>
              <w:u w:val="single"/>
            </w:rPr>
          </w:rPrChange>
        </w:rPr>
        <w:t xml:space="preserve">de la </w:t>
      </w:r>
      <w:r w:rsidR="0013429E" w:rsidRPr="00CD41B3">
        <w:rPr>
          <w:i/>
          <w:rPrChange w:id="50" w:author="Allan Roberto Avendano Sudario" w:date="2025-05-18T08:12:00Z" w16du:dateUtc="2025-05-18T13:12:00Z">
            <w:rPr>
              <w:i/>
              <w:u w:val="single"/>
            </w:rPr>
          </w:rPrChange>
        </w:rPr>
        <w:t>industria</w:t>
      </w:r>
      <w:r w:rsidR="00F125C1" w:rsidRPr="00CD41B3">
        <w:rPr>
          <w:i/>
        </w:rPr>
        <w:t xml:space="preserve"> y </w:t>
      </w:r>
      <w:r w:rsidR="00EB3DF6" w:rsidRPr="00CD41B3">
        <w:rPr>
          <w:i/>
          <w:rPrChange w:id="51" w:author="Allan Roberto Avendano Sudario" w:date="2025-05-18T08:12:00Z" w16du:dateUtc="2025-05-18T13:12:00Z">
            <w:rPr>
              <w:i/>
              <w:u w:val="single"/>
            </w:rPr>
          </w:rPrChange>
        </w:rPr>
        <w:t>con</w:t>
      </w:r>
      <w:r w:rsidR="00500870" w:rsidRPr="00CD41B3">
        <w:rPr>
          <w:i/>
          <w:rPrChange w:id="52" w:author="Allan Roberto Avendano Sudario" w:date="2025-05-18T08:12:00Z" w16du:dateUtc="2025-05-18T13:12:00Z">
            <w:rPr>
              <w:i/>
              <w:u w:val="single"/>
            </w:rPr>
          </w:rPrChange>
        </w:rPr>
        <w:t xml:space="preserve"> la</w:t>
      </w:r>
      <w:r w:rsidR="00EB3DF6" w:rsidRPr="00CD41B3">
        <w:rPr>
          <w:i/>
          <w:rPrChange w:id="53" w:author="Allan Roberto Avendano Sudario" w:date="2025-05-18T08:12:00Z" w16du:dateUtc="2025-05-18T13:12:00Z">
            <w:rPr>
              <w:i/>
              <w:u w:val="single"/>
            </w:rPr>
          </w:rPrChange>
        </w:rPr>
        <w:t xml:space="preserve"> </w:t>
      </w:r>
      <w:r w:rsidR="00F125C1" w:rsidRPr="00CD41B3">
        <w:rPr>
          <w:i/>
        </w:rPr>
        <w:t xml:space="preserve">sostenibilidad de las </w:t>
      </w:r>
      <w:r w:rsidR="0013429E" w:rsidRPr="00CD41B3">
        <w:rPr>
          <w:i/>
        </w:rPr>
        <w:t>ciudades y de la</w:t>
      </w:r>
      <w:r w:rsidR="00EB3DF6" w:rsidRPr="00CD41B3">
        <w:rPr>
          <w:i/>
        </w:rPr>
        <w:t>s comunidades.</w:t>
      </w:r>
    </w:p>
    <w:p w14:paraId="110A3E7D" w14:textId="74B5ACE5" w:rsidR="00F24CC1" w:rsidRPr="00CD41B3" w:rsidRDefault="00546413" w:rsidP="00CA7718">
      <w:pPr>
        <w:jc w:val="both"/>
        <w:rPr>
          <w:i/>
        </w:rPr>
      </w:pPr>
      <w:bookmarkStart w:id="54" w:name="p341"/>
      <w:bookmarkEnd w:id="54"/>
      <w:r w:rsidRPr="00CD41B3">
        <w:rPr>
          <w:i/>
        </w:rPr>
        <w:t>Los</w:t>
      </w:r>
      <w:r w:rsidR="00CA7718" w:rsidRPr="00CD41B3">
        <w:rPr>
          <w:i/>
        </w:rPr>
        <w:t xml:space="preserve"> profesional</w:t>
      </w:r>
      <w:r w:rsidRPr="00CD41B3">
        <w:rPr>
          <w:i/>
        </w:rPr>
        <w:t>es</w:t>
      </w:r>
      <w:r w:rsidR="00CA7718" w:rsidRPr="00CD41B3">
        <w:rPr>
          <w:i/>
        </w:rPr>
        <w:t xml:space="preserve"> tendrá</w:t>
      </w:r>
      <w:r w:rsidRPr="00CD41B3">
        <w:rPr>
          <w:i/>
        </w:rPr>
        <w:t>n</w:t>
      </w:r>
      <w:r w:rsidR="00CA7718" w:rsidRPr="00CD41B3">
        <w:rPr>
          <w:i/>
        </w:rPr>
        <w:t xml:space="preserve"> la posibilidad de ejercer de manera independiente como científico de datos, desarrollador</w:t>
      </w:r>
      <w:ins w:id="55" w:author="Allan Roberto Avendano Sudario" w:date="2025-05-15T13:31:00Z" w16du:dateUtc="2025-05-15T18:31:00Z">
        <w:r w:rsidR="00EB3DF6" w:rsidRPr="00CD41B3">
          <w:rPr>
            <w:i/>
            <w:rPrChange w:id="56" w:author="Allan Roberto Avendano Sudario" w:date="2025-05-18T08:12:00Z" w16du:dateUtc="2025-05-18T13:12:00Z">
              <w:rPr>
                <w:i/>
                <w:u w:val="single"/>
              </w:rPr>
            </w:rPrChange>
          </w:rPr>
          <w:t xml:space="preserve"> </w:t>
        </w:r>
      </w:ins>
      <w:r w:rsidR="00CA7718" w:rsidRPr="00CD41B3">
        <w:rPr>
          <w:i/>
        </w:rPr>
        <w:t xml:space="preserve">o emprendedor tecnológico </w:t>
      </w:r>
      <w:r w:rsidR="00CF2EA4" w:rsidRPr="00CD41B3">
        <w:rPr>
          <w:i/>
        </w:rPr>
        <w:t xml:space="preserve">de </w:t>
      </w:r>
      <w:r w:rsidR="00CA7718" w:rsidRPr="00CD41B3">
        <w:rPr>
          <w:i/>
        </w:rPr>
        <w:t xml:space="preserve">soluciones basadas en datos </w:t>
      </w:r>
      <w:r w:rsidR="00577E45" w:rsidRPr="00CD41B3">
        <w:rPr>
          <w:i/>
        </w:rPr>
        <w:t>y algoritmos inteligentes</w:t>
      </w:r>
      <w:r w:rsidR="0013429E" w:rsidRPr="00CD41B3">
        <w:rPr>
          <w:i/>
          <w:rPrChange w:id="57" w:author="Allan Roberto Avendano Sudario" w:date="2025-05-18T08:12:00Z" w16du:dateUtc="2025-05-18T13:12:00Z">
            <w:rPr>
              <w:i/>
              <w:u w:val="single"/>
            </w:rPr>
          </w:rPrChange>
        </w:rPr>
        <w:t xml:space="preserve"> para </w:t>
      </w:r>
      <w:r w:rsidR="00EB3DF6" w:rsidRPr="00CD41B3">
        <w:rPr>
          <w:i/>
          <w:rPrChange w:id="58" w:author="Allan Roberto Avendano Sudario" w:date="2025-05-18T08:12:00Z" w16du:dateUtc="2025-05-18T13:12:00Z">
            <w:rPr>
              <w:i/>
              <w:u w:val="single"/>
            </w:rPr>
          </w:rPrChange>
        </w:rPr>
        <w:t xml:space="preserve">la transformación de la industria en </w:t>
      </w:r>
      <w:r w:rsidR="0013429E" w:rsidRPr="00CD41B3">
        <w:rPr>
          <w:i/>
          <w:rPrChange w:id="59" w:author="Allan Roberto Avendano Sudario" w:date="2025-05-18T08:12:00Z" w16du:dateUtc="2025-05-18T13:12:00Z">
            <w:rPr>
              <w:i/>
              <w:u w:val="single"/>
            </w:rPr>
          </w:rPrChange>
        </w:rPr>
        <w:t>sectores estratégicos nacionales</w:t>
      </w:r>
      <w:r w:rsidR="00500870" w:rsidRPr="00CD41B3">
        <w:rPr>
          <w:i/>
        </w:rPr>
        <w:t xml:space="preserve"> y de relevancia mundial</w:t>
      </w:r>
      <w:r w:rsidR="0013429E" w:rsidRPr="00CD41B3">
        <w:rPr>
          <w:i/>
          <w:rPrChange w:id="60" w:author="Allan Roberto Avendano Sudario" w:date="2025-05-18T08:12:00Z" w16du:dateUtc="2025-05-18T13:12:00Z">
            <w:rPr>
              <w:i/>
              <w:u w:val="single"/>
            </w:rPr>
          </w:rPrChange>
        </w:rPr>
        <w:t>, como</w:t>
      </w:r>
      <w:r w:rsidR="002D0685" w:rsidRPr="00CD41B3">
        <w:rPr>
          <w:i/>
        </w:rPr>
        <w:t xml:space="preserve"> seguridad ciudadana,</w:t>
      </w:r>
      <w:r w:rsidR="0013429E" w:rsidRPr="00CD41B3">
        <w:rPr>
          <w:i/>
          <w:rPrChange w:id="61" w:author="Allan Roberto Avendano Sudario" w:date="2025-05-18T08:12:00Z" w16du:dateUtc="2025-05-18T13:12:00Z">
            <w:rPr>
              <w:i/>
              <w:u w:val="single"/>
            </w:rPr>
          </w:rPrChange>
        </w:rPr>
        <w:t xml:space="preserve"> </w:t>
      </w:r>
      <w:r w:rsidR="00EB3DF6" w:rsidRPr="00CD41B3">
        <w:rPr>
          <w:i/>
          <w:rPrChange w:id="62" w:author="Allan Roberto Avendano Sudario" w:date="2025-05-18T08:12:00Z" w16du:dateUtc="2025-05-18T13:12:00Z">
            <w:rPr>
              <w:i/>
              <w:u w:val="single"/>
            </w:rPr>
          </w:rPrChange>
        </w:rPr>
        <w:t>energía,</w:t>
      </w:r>
      <w:r w:rsidR="0013429E" w:rsidRPr="00CD41B3">
        <w:rPr>
          <w:i/>
          <w:rPrChange w:id="63" w:author="Allan Roberto Avendano Sudario" w:date="2025-05-18T08:12:00Z" w16du:dateUtc="2025-05-18T13:12:00Z">
            <w:rPr>
              <w:i/>
              <w:u w:val="single"/>
            </w:rPr>
          </w:rPrChange>
        </w:rPr>
        <w:t xml:space="preserve"> salud, agricultura o servicios públicos</w:t>
      </w:r>
      <w:r w:rsidR="00CA7718" w:rsidRPr="00CD41B3">
        <w:rPr>
          <w:i/>
        </w:rPr>
        <w:t>.</w:t>
      </w:r>
    </w:p>
    <w:p w14:paraId="28D064E2" w14:textId="2FD65A18" w:rsidR="003C0DB3" w:rsidRDefault="00F24CC1" w:rsidP="00F24CC1">
      <w:pPr>
        <w:jc w:val="both"/>
        <w:rPr>
          <w:i/>
        </w:rPr>
      </w:pPr>
      <w:bookmarkStart w:id="64" w:name="p441"/>
      <w:bookmarkEnd w:id="64"/>
      <w:r w:rsidRPr="00CD41B3">
        <w:rPr>
          <w:i/>
        </w:rPr>
        <w:t xml:space="preserve">Su formación con enfoque ético, interdisciplinario y orientado a proveer soluciones a problemas reales lo posicionará como un profesional capaz de generar </w:t>
      </w:r>
      <w:r w:rsidR="00D57CDF" w:rsidRPr="00CD41B3">
        <w:rPr>
          <w:i/>
        </w:rPr>
        <w:t>propuestas que</w:t>
      </w:r>
      <w:r w:rsidRPr="00CD41B3">
        <w:rPr>
          <w:i/>
        </w:rPr>
        <w:t xml:space="preserve"> promuev</w:t>
      </w:r>
      <w:r w:rsidR="00D57CDF" w:rsidRPr="00CD41B3">
        <w:rPr>
          <w:i/>
        </w:rPr>
        <w:t>a</w:t>
      </w:r>
      <w:r w:rsidRPr="00CD41B3">
        <w:rPr>
          <w:i/>
        </w:rPr>
        <w:t xml:space="preserve">n el desarrollo sostenible, </w:t>
      </w:r>
      <w:r w:rsidR="00A6043F" w:rsidRPr="00CD41B3">
        <w:rPr>
          <w:i/>
        </w:rPr>
        <w:t xml:space="preserve">que </w:t>
      </w:r>
      <w:r w:rsidRPr="00CD41B3">
        <w:rPr>
          <w:i/>
        </w:rPr>
        <w:t xml:space="preserve">aporten a la equidad social y </w:t>
      </w:r>
      <w:r w:rsidR="005B4ED3" w:rsidRPr="00CD41B3">
        <w:rPr>
          <w:i/>
        </w:rPr>
        <w:t>que</w:t>
      </w:r>
      <w:r w:rsidRPr="00CD41B3">
        <w:rPr>
          <w:i/>
        </w:rPr>
        <w:t xml:space="preserve"> </w:t>
      </w:r>
      <w:r w:rsidR="005B4ED3" w:rsidRPr="00CD41B3">
        <w:rPr>
          <w:i/>
        </w:rPr>
        <w:t>fortalezcan</w:t>
      </w:r>
      <w:r w:rsidR="00A6043F" w:rsidRPr="00CD41B3">
        <w:rPr>
          <w:i/>
        </w:rPr>
        <w:t xml:space="preserve"> de</w:t>
      </w:r>
      <w:r w:rsidRPr="00CD41B3">
        <w:rPr>
          <w:i/>
        </w:rPr>
        <w:t xml:space="preserve"> la toma de decisiones en contextos complejos y cambiantes en</w:t>
      </w:r>
      <w:r w:rsidR="00A6043F" w:rsidRPr="00CD41B3">
        <w:rPr>
          <w:i/>
        </w:rPr>
        <w:t xml:space="preserve"> </w:t>
      </w:r>
      <w:r w:rsidRPr="00CD41B3">
        <w:rPr>
          <w:i/>
        </w:rPr>
        <w:t xml:space="preserve">organizaciones públicas </w:t>
      </w:r>
      <w:r>
        <w:rPr>
          <w:i/>
        </w:rPr>
        <w:t>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1B68CA3C" w14:textId="3500A945" w:rsidR="007A3C33" w:rsidRDefault="002662B6" w:rsidP="00E41295">
      <w:pPr>
        <w:jc w:val="both"/>
        <w:rPr>
          <w:i/>
        </w:rPr>
      </w:pPr>
      <w:bookmarkStart w:id="65" w:name="p142"/>
      <w:bookmarkEnd w:id="65"/>
      <w:r w:rsidRPr="00E41295">
        <w:rPr>
          <w:b/>
          <w:bCs/>
          <w:i/>
        </w:rPr>
        <w:t>Crear</w:t>
      </w:r>
      <w:r w:rsidR="007A3C33" w:rsidRPr="007A3C33">
        <w:rPr>
          <w:i/>
        </w:rPr>
        <w:t xml:space="preserve"> soluci</w:t>
      </w:r>
      <w:r w:rsidR="00F75910">
        <w:rPr>
          <w:i/>
        </w:rPr>
        <w:t>ones</w:t>
      </w:r>
      <w:r w:rsidR="007A3C33" w:rsidRPr="007A3C33">
        <w:rPr>
          <w:i/>
        </w:rPr>
        <w:t xml:space="preserve"> </w:t>
      </w:r>
      <w:r w:rsidR="00E41295">
        <w:rPr>
          <w:i/>
        </w:rPr>
        <w:t>computacionales</w:t>
      </w:r>
      <w:r w:rsidR="003C79E0">
        <w:rPr>
          <w:i/>
        </w:rPr>
        <w:t xml:space="preserve"> basadas en datos y algoritmos inteligentes</w:t>
      </w:r>
      <w:r w:rsidR="00DA09ED">
        <w:rPr>
          <w:i/>
        </w:rPr>
        <w:t xml:space="preserve"> </w:t>
      </w:r>
      <w:r w:rsidR="00E41295" w:rsidRPr="00E41295">
        <w:rPr>
          <w:b/>
          <w:bCs/>
          <w:i/>
        </w:rPr>
        <w:t>mediante</w:t>
      </w:r>
      <w:r w:rsidR="00E41295">
        <w:rPr>
          <w:i/>
        </w:rPr>
        <w:t xml:space="preserve"> </w:t>
      </w:r>
      <w:r w:rsidR="005C3F27">
        <w:rPr>
          <w:i/>
        </w:rPr>
        <w:t xml:space="preserve">la identificación de </w:t>
      </w:r>
      <w:r w:rsidR="005C3F27" w:rsidRPr="007A3C33">
        <w:rPr>
          <w:i/>
        </w:rPr>
        <w:t xml:space="preserve">un conjunto de </w:t>
      </w:r>
      <w:r w:rsidR="005C3F27">
        <w:rPr>
          <w:i/>
        </w:rPr>
        <w:t>requerimientos</w:t>
      </w:r>
      <w:r w:rsidR="005C3F27" w:rsidRPr="007A3C33">
        <w:rPr>
          <w:i/>
        </w:rPr>
        <w:t xml:space="preserve"> </w:t>
      </w:r>
      <w:r w:rsidR="005C3F27">
        <w:rPr>
          <w:i/>
        </w:rPr>
        <w:t xml:space="preserve">que satisfagan </w:t>
      </w:r>
      <w:r w:rsidR="005C3F27" w:rsidRPr="007A3C33">
        <w:rPr>
          <w:i/>
        </w:rPr>
        <w:t xml:space="preserve">las necesidades de los </w:t>
      </w:r>
      <w:r w:rsidR="005C3F27">
        <w:rPr>
          <w:i/>
        </w:rPr>
        <w:t>distintos</w:t>
      </w:r>
      <w:r w:rsidR="00C166C7">
        <w:rPr>
          <w:i/>
        </w:rPr>
        <w:t xml:space="preserve"> </w:t>
      </w:r>
      <w:r w:rsidR="005C3F27" w:rsidRPr="007A3C33">
        <w:rPr>
          <w:i/>
        </w:rPr>
        <w:t>involucrado</w:t>
      </w:r>
      <w:r w:rsidR="005C3F27">
        <w:rPr>
          <w:i/>
        </w:rPr>
        <w:t xml:space="preserve">s </w:t>
      </w:r>
      <w:r w:rsidR="007A3C33" w:rsidRPr="00E41295">
        <w:rPr>
          <w:b/>
          <w:bCs/>
          <w:i/>
        </w:rPr>
        <w:t>para</w:t>
      </w:r>
      <w:r w:rsidR="005C3F27">
        <w:rPr>
          <w:b/>
          <w:bCs/>
          <w:i/>
        </w:rPr>
        <w:t xml:space="preserve"> </w:t>
      </w:r>
      <w:r w:rsidR="005C3F27">
        <w:rPr>
          <w:i/>
        </w:rPr>
        <w:t xml:space="preserve">el cumplimiento de las consideraciones sociales, éticas y culturales </w:t>
      </w:r>
      <w:r w:rsidR="00622185">
        <w:rPr>
          <w:i/>
        </w:rPr>
        <w:t>de</w:t>
      </w:r>
      <w:r w:rsidR="005C3F27">
        <w:rPr>
          <w:i/>
        </w:rPr>
        <w:t xml:space="preserve"> las organizaciones</w:t>
      </w:r>
      <w:r w:rsidR="007A3C33">
        <w:rPr>
          <w:i/>
        </w:rPr>
        <w:t>.</w:t>
      </w:r>
    </w:p>
    <w:p w14:paraId="203EDC33" w14:textId="15EDB092" w:rsidR="00C433A1" w:rsidRDefault="00E75F0C" w:rsidP="00F4585E">
      <w:pPr>
        <w:jc w:val="both"/>
        <w:rPr>
          <w:i/>
        </w:rPr>
      </w:pPr>
      <w:bookmarkStart w:id="66" w:name="p242"/>
      <w:bookmarkEnd w:id="66"/>
      <w:r w:rsidRPr="009F35FB">
        <w:rPr>
          <w:b/>
          <w:bCs/>
          <w:i/>
        </w:rPr>
        <w:t>Gestionar</w:t>
      </w:r>
      <w:r w:rsidR="00C62259" w:rsidRPr="009F35FB">
        <w:rPr>
          <w:i/>
        </w:rPr>
        <w:t xml:space="preserve"> hallazgos técnicos </w:t>
      </w:r>
      <w:r w:rsidR="009F35FB" w:rsidRPr="009F35FB">
        <w:rPr>
          <w:i/>
        </w:rPr>
        <w:t>de la ciencia de datos e inteligencia artificial</w:t>
      </w:r>
      <w:r w:rsidR="00C62259" w:rsidRPr="009F35FB">
        <w:rPr>
          <w:i/>
        </w:rPr>
        <w:t xml:space="preserve"> de manera clara, ética y efectiva </w:t>
      </w:r>
      <w:r w:rsidR="00473FB9" w:rsidRPr="009F35FB">
        <w:rPr>
          <w:b/>
          <w:bCs/>
          <w:i/>
        </w:rPr>
        <w:t>mediante</w:t>
      </w:r>
      <w:r w:rsidR="00473FB9" w:rsidRPr="009F35FB">
        <w:rPr>
          <w:i/>
        </w:rPr>
        <w:t xml:space="preserve"> la </w:t>
      </w:r>
      <w:r w:rsidR="008960C0" w:rsidRPr="009F35FB">
        <w:rPr>
          <w:i/>
        </w:rPr>
        <w:t>integración de prácticas</w:t>
      </w:r>
      <w:r w:rsidR="00473FB9" w:rsidRPr="009F35FB">
        <w:rPr>
          <w:i/>
        </w:rPr>
        <w:t xml:space="preserve"> </w:t>
      </w:r>
      <w:r w:rsidR="008960C0" w:rsidRPr="009F35FB">
        <w:rPr>
          <w:i/>
        </w:rPr>
        <w:t xml:space="preserve">con </w:t>
      </w:r>
      <w:r w:rsidR="00842026" w:rsidRPr="009F35FB">
        <w:rPr>
          <w:i/>
        </w:rPr>
        <w:t xml:space="preserve">las </w:t>
      </w:r>
      <w:r w:rsidR="00473FB9" w:rsidRPr="009F35FB">
        <w:rPr>
          <w:i/>
        </w:rPr>
        <w:t xml:space="preserve">habilidades </w:t>
      </w:r>
      <w:r w:rsidR="00EF5E06" w:rsidRPr="009F35FB">
        <w:rPr>
          <w:i/>
        </w:rPr>
        <w:t>comunicacionales</w:t>
      </w:r>
      <w:r w:rsidR="00DF69E9" w:rsidRPr="009F35FB">
        <w:rPr>
          <w:i/>
        </w:rPr>
        <w:t xml:space="preserve"> </w:t>
      </w:r>
      <w:r w:rsidR="00C62259" w:rsidRPr="009F35FB">
        <w:rPr>
          <w:b/>
          <w:bCs/>
          <w:i/>
        </w:rPr>
        <w:t>para</w:t>
      </w:r>
      <w:r w:rsidR="00C62259" w:rsidRPr="009F35FB">
        <w:rPr>
          <w:i/>
        </w:rPr>
        <w:t xml:space="preserve"> la generación </w:t>
      </w:r>
      <w:r w:rsidR="00F12521" w:rsidRPr="009F35FB">
        <w:rPr>
          <w:i/>
        </w:rPr>
        <w:t xml:space="preserve">de </w:t>
      </w:r>
      <w:r w:rsidR="00CF39FE" w:rsidRPr="009F35FB">
        <w:rPr>
          <w:i/>
        </w:rPr>
        <w:t>opiniones técnicas</w:t>
      </w:r>
      <w:r w:rsidR="008960C0" w:rsidRPr="009F35FB">
        <w:rPr>
          <w:i/>
        </w:rPr>
        <w:t xml:space="preserve"> </w:t>
      </w:r>
      <w:r w:rsidR="00F12521" w:rsidRPr="009F35FB">
        <w:rPr>
          <w:i/>
        </w:rPr>
        <w:t xml:space="preserve">en </w:t>
      </w:r>
      <w:r w:rsidR="008960C0" w:rsidRPr="009F35FB">
        <w:rPr>
          <w:i/>
        </w:rPr>
        <w:t xml:space="preserve">la toma de decisiones </w:t>
      </w:r>
      <w:r w:rsidR="00F12521" w:rsidRPr="009F35FB">
        <w:rPr>
          <w:i/>
        </w:rPr>
        <w:t xml:space="preserve">estratégicas </w:t>
      </w:r>
      <w:r w:rsidR="00927CB6" w:rsidRPr="009F35FB">
        <w:rPr>
          <w:i/>
        </w:rPr>
        <w:t>​</w:t>
      </w:r>
      <w:r w:rsidR="00C62259" w:rsidRPr="009F35FB">
        <w:rPr>
          <w:i/>
        </w:rPr>
        <w:t>​</w:t>
      </w:r>
      <w:r w:rsidR="008960C0" w:rsidRPr="009F35FB">
        <w:rPr>
          <w:i/>
        </w:rPr>
        <w:t>en entornos multidisciplinarios y multiculturales</w:t>
      </w:r>
      <w:r w:rsidR="00C62259" w:rsidRPr="009F35FB">
        <w:rPr>
          <w:i/>
        </w:rPr>
        <w:t>.</w:t>
      </w:r>
    </w:p>
    <w:p w14:paraId="0562F3B8" w14:textId="64A0EF5A" w:rsidR="00A8174D" w:rsidRDefault="007118F0" w:rsidP="006D49FD">
      <w:pPr>
        <w:jc w:val="both"/>
        <w:rPr>
          <w:i/>
        </w:rPr>
      </w:pPr>
      <w:bookmarkStart w:id="67" w:name="p342"/>
      <w:bookmarkEnd w:id="67"/>
      <w:r w:rsidRPr="007118F0">
        <w:rPr>
          <w:b/>
          <w:bCs/>
          <w:i/>
        </w:rPr>
        <w:t>Aplicar</w:t>
      </w:r>
      <w:r w:rsidRPr="007118F0">
        <w:rPr>
          <w:i/>
        </w:rPr>
        <w:t xml:space="preserve"> enfoques éticos, sostenibles e inclusivos en el diseño y despliegue de modelos de inteligencia artificial</w:t>
      </w:r>
      <w:r>
        <w:rPr>
          <w:i/>
        </w:rPr>
        <w:t xml:space="preserve"> </w:t>
      </w:r>
      <w:r>
        <w:rPr>
          <w:b/>
          <w:bCs/>
          <w:i/>
        </w:rPr>
        <w:t xml:space="preserve">a través </w:t>
      </w:r>
      <w:r w:rsidRPr="007118F0">
        <w:rPr>
          <w:i/>
        </w:rPr>
        <w:t>de</w:t>
      </w:r>
      <w:r>
        <w:rPr>
          <w:i/>
        </w:rPr>
        <w:t xml:space="preserve"> la evaluación</w:t>
      </w:r>
      <w:r w:rsidR="00D03078">
        <w:rPr>
          <w:i/>
        </w:rPr>
        <w:t xml:space="preserve"> de</w:t>
      </w:r>
      <w:r>
        <w:rPr>
          <w:i/>
        </w:rPr>
        <w:t xml:space="preserve"> </w:t>
      </w:r>
      <w:r w:rsidRPr="007118F0">
        <w:rPr>
          <w:i/>
        </w:rPr>
        <w:t>sus impactos sociales, económicos y ambientales</w:t>
      </w:r>
      <w:r>
        <w:rPr>
          <w:i/>
        </w:rPr>
        <w:t xml:space="preserve"> </w:t>
      </w:r>
      <w:r w:rsidRPr="007118F0">
        <w:rPr>
          <w:b/>
          <w:bCs/>
          <w:i/>
        </w:rPr>
        <w:t>para</w:t>
      </w:r>
      <w:r w:rsidRPr="007118F0">
        <w:rPr>
          <w:i/>
        </w:rPr>
        <w:t xml:space="preserve"> </w:t>
      </w:r>
      <w:r w:rsidR="00A8174D">
        <w:rPr>
          <w:i/>
        </w:rPr>
        <w:t xml:space="preserve">el aseguramiento </w:t>
      </w:r>
      <w:r>
        <w:rPr>
          <w:i/>
        </w:rPr>
        <w:t>d</w:t>
      </w:r>
      <w:r w:rsidRPr="007118F0">
        <w:rPr>
          <w:i/>
        </w:rPr>
        <w:t xml:space="preserve">el cumplimiento de estándares </w:t>
      </w:r>
      <w:r>
        <w:rPr>
          <w:i/>
        </w:rPr>
        <w:t xml:space="preserve">locales, nacionales e </w:t>
      </w:r>
      <w:r w:rsidRPr="007118F0">
        <w:rPr>
          <w:i/>
        </w:rPr>
        <w:t>internacionales</w:t>
      </w:r>
      <w:r>
        <w:rPr>
          <w:i/>
        </w:rPr>
        <w:t xml:space="preserve"> de las organizaciones.</w:t>
      </w:r>
    </w:p>
    <w:p w14:paraId="068CE79B" w14:textId="49A5EF53" w:rsidR="00A8174D" w:rsidRPr="00A8174D" w:rsidRDefault="00A8174D" w:rsidP="006D49FD">
      <w:pPr>
        <w:jc w:val="both"/>
        <w:rPr>
          <w:i/>
        </w:rPr>
      </w:pPr>
      <w:bookmarkStart w:id="68" w:name="p442"/>
      <w:bookmarkEnd w:id="68"/>
      <w:r w:rsidRPr="00B63711">
        <w:rPr>
          <w:b/>
          <w:bCs/>
          <w:i/>
        </w:rPr>
        <w:t>Colaborar</w:t>
      </w:r>
      <w:r w:rsidRPr="00B63711">
        <w:rPr>
          <w:i/>
        </w:rPr>
        <w:t xml:space="preserve"> con equipos interdisciplinarios </w:t>
      </w:r>
      <w:r w:rsidR="00B63711" w:rsidRPr="00B63711">
        <w:rPr>
          <w:i/>
        </w:rPr>
        <w:t>desde el</w:t>
      </w:r>
      <w:r w:rsidRPr="00B63711">
        <w:rPr>
          <w:i/>
        </w:rPr>
        <w:t xml:space="preserve"> contexto</w:t>
      </w:r>
      <w:r w:rsidR="00B63711" w:rsidRPr="00B63711">
        <w:rPr>
          <w:i/>
        </w:rPr>
        <w:t xml:space="preserve"> de la ciencia de datos e inteligencia artificial</w:t>
      </w:r>
      <w:r w:rsidRPr="00B63711">
        <w:rPr>
          <w:i/>
        </w:rPr>
        <w:t xml:space="preserve"> </w:t>
      </w:r>
      <w:r w:rsidRPr="00B63711">
        <w:rPr>
          <w:b/>
          <w:bCs/>
          <w:i/>
        </w:rPr>
        <w:t>demostrando</w:t>
      </w:r>
      <w:r w:rsidRPr="00B63711">
        <w:rPr>
          <w:i/>
        </w:rPr>
        <w:t xml:space="preserve"> pensamiento crítico, autonomía, resiliencia tecnológica y adaptabilidad frente a la evolución continua del mercado laboral y el avance acelerado de las tecnologías emergentes </w:t>
      </w:r>
      <w:r w:rsidRPr="00B63711">
        <w:rPr>
          <w:b/>
          <w:bCs/>
          <w:i/>
        </w:rPr>
        <w:t>para</w:t>
      </w:r>
      <w:r w:rsidRPr="00B63711">
        <w:rPr>
          <w:i/>
        </w:rPr>
        <w:t xml:space="preserve"> el desarrollo de proyectos innovadores y sostenibles.</w:t>
      </w:r>
    </w:p>
    <w:tbl>
      <w:tblPr>
        <w:tblStyle w:val="Tablaconcuadrcula"/>
        <w:tblW w:w="0" w:type="auto"/>
        <w:tblLook w:val="04A0" w:firstRow="1" w:lastRow="0" w:firstColumn="1" w:lastColumn="0" w:noHBand="0" w:noVBand="1"/>
      </w:tblPr>
      <w:tblGrid>
        <w:gridCol w:w="4315"/>
        <w:gridCol w:w="4315"/>
      </w:tblGrid>
      <w:tr w:rsidR="002F4D56" w14:paraId="5A1E4BCD" w14:textId="77777777" w:rsidTr="002F4D56">
        <w:trPr>
          <w:ins w:id="69" w:author="Allan Roberto Avendano Sudario" w:date="2025-05-15T14:51:00Z"/>
        </w:trPr>
        <w:tc>
          <w:tcPr>
            <w:tcW w:w="4315" w:type="dxa"/>
          </w:tcPr>
          <w:p w14:paraId="17D28107" w14:textId="3E98F998" w:rsidR="002F4D56" w:rsidRDefault="002F4D56" w:rsidP="006D49FD">
            <w:pPr>
              <w:jc w:val="both"/>
              <w:rPr>
                <w:ins w:id="70" w:author="Allan Roberto Avendano Sudario" w:date="2025-05-15T14:51:00Z" w16du:dateUtc="2025-05-15T19:51:00Z"/>
                <w:i/>
              </w:rPr>
            </w:pPr>
            <w:ins w:id="71" w:author="Allan Roberto Avendano Sudario" w:date="2025-05-15T14:51:00Z" w16du:dateUtc="2025-05-15T19:51:00Z">
              <w:r>
                <w:rPr>
                  <w:i/>
                </w:rPr>
                <w:t>Epistemol</w:t>
              </w:r>
            </w:ins>
            <w:ins w:id="72" w:author="Allan Roberto Avendano Sudario" w:date="2025-05-15T14:52:00Z" w16du:dateUtc="2025-05-15T19:52:00Z">
              <w:r>
                <w:rPr>
                  <w:i/>
                </w:rPr>
                <w:t>ogía</w:t>
              </w:r>
            </w:ins>
          </w:p>
        </w:tc>
        <w:tc>
          <w:tcPr>
            <w:tcW w:w="4315" w:type="dxa"/>
          </w:tcPr>
          <w:p w14:paraId="01ACB812" w14:textId="26B83C99" w:rsidR="002F4D56" w:rsidRDefault="002F4D56" w:rsidP="006D49FD">
            <w:pPr>
              <w:jc w:val="both"/>
              <w:rPr>
                <w:ins w:id="73" w:author="Allan Roberto Avendano Sudario" w:date="2025-05-15T14:51:00Z" w16du:dateUtc="2025-05-15T19:51:00Z"/>
                <w:i/>
              </w:rPr>
            </w:pPr>
            <w:ins w:id="74" w:author="Allan Roberto Avendano Sudario" w:date="2025-05-15T14:52:00Z" w16du:dateUtc="2025-05-15T19:52:00Z">
              <w:r>
                <w:rPr>
                  <w:i/>
                </w:rPr>
                <w:t>Grandes volúmenes de datos, tecnologías inteligentes</w:t>
              </w:r>
            </w:ins>
          </w:p>
        </w:tc>
      </w:tr>
      <w:tr w:rsidR="002F4D56" w14:paraId="68CFAF48" w14:textId="77777777" w:rsidTr="002F4D56">
        <w:trPr>
          <w:ins w:id="75" w:author="Allan Roberto Avendano Sudario" w:date="2025-05-15T14:51:00Z"/>
        </w:trPr>
        <w:tc>
          <w:tcPr>
            <w:tcW w:w="4315" w:type="dxa"/>
          </w:tcPr>
          <w:p w14:paraId="574ED955" w14:textId="1D8C0413" w:rsidR="002F4D56" w:rsidRDefault="002F4D56" w:rsidP="006D49FD">
            <w:pPr>
              <w:jc w:val="both"/>
              <w:rPr>
                <w:ins w:id="76" w:author="Allan Roberto Avendano Sudario" w:date="2025-05-15T14:51:00Z" w16du:dateUtc="2025-05-15T19:51:00Z"/>
                <w:i/>
              </w:rPr>
            </w:pPr>
            <w:ins w:id="77" w:author="Allan Roberto Avendano Sudario" w:date="2025-05-15T14:52:00Z" w16du:dateUtc="2025-05-15T19:52:00Z">
              <w:r>
                <w:rPr>
                  <w:i/>
                </w:rPr>
                <w:t>Constructivismo</w:t>
              </w:r>
            </w:ins>
          </w:p>
        </w:tc>
        <w:tc>
          <w:tcPr>
            <w:tcW w:w="4315" w:type="dxa"/>
          </w:tcPr>
          <w:p w14:paraId="06F464E7" w14:textId="7B1596B7" w:rsidR="002F4D56" w:rsidRDefault="002F4D56" w:rsidP="006D49FD">
            <w:pPr>
              <w:jc w:val="both"/>
              <w:rPr>
                <w:ins w:id="78" w:author="Allan Roberto Avendano Sudario" w:date="2025-05-15T14:51:00Z" w16du:dateUtc="2025-05-15T19:51:00Z"/>
                <w:i/>
              </w:rPr>
            </w:pPr>
            <w:ins w:id="79" w:author="Allan Roberto Avendano Sudario" w:date="2025-05-15T14:53:00Z" w16du:dateUtc="2025-05-15T19:53:00Z">
              <w:r>
                <w:rPr>
                  <w:i/>
                </w:rPr>
                <w:t>Entornos colaborativos que replican desafíos del mundo real</w:t>
              </w:r>
            </w:ins>
          </w:p>
        </w:tc>
      </w:tr>
      <w:tr w:rsidR="002F4D56" w14:paraId="5D0AB957" w14:textId="77777777" w:rsidTr="002F4D56">
        <w:trPr>
          <w:ins w:id="80" w:author="Allan Roberto Avendano Sudario" w:date="2025-05-15T14:51:00Z"/>
        </w:trPr>
        <w:tc>
          <w:tcPr>
            <w:tcW w:w="4315" w:type="dxa"/>
          </w:tcPr>
          <w:p w14:paraId="0284544C" w14:textId="4D5089F6" w:rsidR="002F4D56" w:rsidRDefault="002F4D56" w:rsidP="006D49FD">
            <w:pPr>
              <w:jc w:val="both"/>
              <w:rPr>
                <w:ins w:id="81" w:author="Allan Roberto Avendano Sudario" w:date="2025-05-15T14:51:00Z" w16du:dateUtc="2025-05-15T19:51:00Z"/>
                <w:i/>
              </w:rPr>
            </w:pPr>
            <w:ins w:id="82" w:author="Allan Roberto Avendano Sudario" w:date="2025-05-15T14:53:00Z" w16du:dateUtc="2025-05-15T19:53:00Z">
              <w:r>
                <w:rPr>
                  <w:i/>
                </w:rPr>
                <w:t>Perspectivas</w:t>
              </w:r>
            </w:ins>
          </w:p>
        </w:tc>
        <w:tc>
          <w:tcPr>
            <w:tcW w:w="4315" w:type="dxa"/>
          </w:tcPr>
          <w:p w14:paraId="29A293BE" w14:textId="5126A468" w:rsidR="002F4D56" w:rsidRDefault="002F4D56" w:rsidP="006D49FD">
            <w:pPr>
              <w:jc w:val="both"/>
              <w:rPr>
                <w:ins w:id="83" w:author="Allan Roberto Avendano Sudario" w:date="2025-05-15T14:51:00Z" w16du:dateUtc="2025-05-15T19:51:00Z"/>
                <w:i/>
              </w:rPr>
            </w:pPr>
            <w:ins w:id="84" w:author="Allan Roberto Avendano Sudario" w:date="2025-05-15T14:53:00Z" w16du:dateUtc="2025-05-15T19:53:00Z">
              <w:r w:rsidRPr="002F4D56">
                <w:rPr>
                  <w:i/>
                  <w:rPrChange w:id="85" w:author="Allan Roberto Avendano Sudario" w:date="2025-05-15T14:53:00Z" w16du:dateUtc="2025-05-15T19:53:00Z">
                    <w:rPr>
                      <w:i/>
                      <w:highlight w:val="yellow"/>
                    </w:rPr>
                  </w:rPrChange>
                </w:rPr>
                <w:t>aspectos éticos del desarrollo de modelos, análisis de impacto social, gobernanza de datos, justicia algorítmica y explicabilidad</w:t>
              </w:r>
            </w:ins>
          </w:p>
        </w:tc>
      </w:tr>
      <w:tr w:rsidR="002F4D56" w14:paraId="3D195002" w14:textId="77777777" w:rsidTr="002F4D56">
        <w:trPr>
          <w:ins w:id="86" w:author="Allan Roberto Avendano Sudario" w:date="2025-05-15T14:51:00Z"/>
        </w:trPr>
        <w:tc>
          <w:tcPr>
            <w:tcW w:w="4315" w:type="dxa"/>
          </w:tcPr>
          <w:p w14:paraId="7F751CDD" w14:textId="1B487EFF" w:rsidR="002F4D56" w:rsidRDefault="002F4D56" w:rsidP="006D49FD">
            <w:pPr>
              <w:jc w:val="both"/>
              <w:rPr>
                <w:ins w:id="87" w:author="Allan Roberto Avendano Sudario" w:date="2025-05-15T14:51:00Z" w16du:dateUtc="2025-05-15T19:51:00Z"/>
                <w:i/>
              </w:rPr>
            </w:pPr>
            <w:ins w:id="88" w:author="Allan Roberto Avendano Sudario" w:date="2025-05-15T14:58:00Z" w16du:dateUtc="2025-05-15T19:58:00Z">
              <w:r>
                <w:rPr>
                  <w:i/>
                </w:rPr>
                <w:t>Nacional</w:t>
              </w:r>
            </w:ins>
          </w:p>
        </w:tc>
        <w:tc>
          <w:tcPr>
            <w:tcW w:w="4315" w:type="dxa"/>
          </w:tcPr>
          <w:p w14:paraId="66403A10" w14:textId="77777777" w:rsidR="002F4D56" w:rsidRDefault="002F4D56" w:rsidP="006D49FD">
            <w:pPr>
              <w:jc w:val="both"/>
              <w:rPr>
                <w:ins w:id="89" w:author="Allan Roberto Avendano Sudario" w:date="2025-05-15T14:59:00Z" w16du:dateUtc="2025-05-15T19:59:00Z"/>
                <w:i/>
                <w:u w:val="single"/>
              </w:rPr>
            </w:pPr>
            <w:ins w:id="90" w:author="Allan Roberto Avendano Sudario" w:date="2025-05-15T14:59:00Z" w16du:dateUtc="2025-05-15T19:59:00Z">
              <w:r w:rsidRPr="00CE779B">
                <w:rPr>
                  <w:i/>
                  <w:u w:val="single"/>
                </w:rPr>
                <w:t>soluciones tecnológicas orientadas a problemáticas locales</w:t>
              </w:r>
            </w:ins>
          </w:p>
          <w:p w14:paraId="1B918772" w14:textId="77777777" w:rsidR="002F4D56" w:rsidRDefault="002F4D56" w:rsidP="006D49FD">
            <w:pPr>
              <w:jc w:val="both"/>
              <w:rPr>
                <w:ins w:id="91" w:author="Allan Roberto Avendano Sudario" w:date="2025-05-15T14:59:00Z" w16du:dateUtc="2025-05-15T19:59:00Z"/>
                <w:i/>
                <w:u w:val="single"/>
              </w:rPr>
            </w:pPr>
          </w:p>
          <w:p w14:paraId="4AE13775" w14:textId="1C92E1B6" w:rsidR="002F4D56" w:rsidRDefault="002F4D56" w:rsidP="006D49FD">
            <w:pPr>
              <w:jc w:val="both"/>
              <w:rPr>
                <w:ins w:id="92" w:author="Allan Roberto Avendano Sudario" w:date="2025-05-15T14:51:00Z" w16du:dateUtc="2025-05-15T19:51:00Z"/>
                <w:i/>
              </w:rPr>
            </w:pPr>
            <w:ins w:id="93" w:author="Allan Roberto Avendano Sudario" w:date="2025-05-15T14:59:00Z" w16du:dateUtc="2025-05-15T19:59:00Z">
              <w:r w:rsidRPr="00CE779B">
                <w:rPr>
                  <w:b/>
                  <w:bCs/>
                  <w:i/>
                </w:rPr>
                <w:t>optimización de procesos</w:t>
              </w:r>
              <w:r w:rsidRPr="00166F76">
                <w:rPr>
                  <w:i/>
                </w:rPr>
                <w:t xml:space="preserve"> </w:t>
              </w:r>
              <w:r>
                <w:rPr>
                  <w:i/>
                </w:rPr>
                <w:t>para la</w:t>
              </w:r>
              <w:r w:rsidRPr="00166F76">
                <w:rPr>
                  <w:i/>
                </w:rPr>
                <w:t xml:space="preserve"> toma de decisiones</w:t>
              </w:r>
            </w:ins>
          </w:p>
        </w:tc>
      </w:tr>
      <w:tr w:rsidR="002F4D56" w14:paraId="1D110A3B" w14:textId="77777777" w:rsidTr="002F4D56">
        <w:trPr>
          <w:ins w:id="94" w:author="Allan Roberto Avendano Sudario" w:date="2025-05-15T14:51:00Z"/>
        </w:trPr>
        <w:tc>
          <w:tcPr>
            <w:tcW w:w="4315" w:type="dxa"/>
          </w:tcPr>
          <w:p w14:paraId="0F1F21AA" w14:textId="1F3D2C88" w:rsidR="002F4D56" w:rsidRDefault="002F4D56" w:rsidP="006D49FD">
            <w:pPr>
              <w:jc w:val="both"/>
              <w:rPr>
                <w:ins w:id="95" w:author="Allan Roberto Avendano Sudario" w:date="2025-05-15T14:51:00Z" w16du:dateUtc="2025-05-15T19:51:00Z"/>
                <w:i/>
              </w:rPr>
            </w:pPr>
            <w:ins w:id="96" w:author="Allan Roberto Avendano Sudario" w:date="2025-05-15T14:58:00Z" w16du:dateUtc="2025-05-15T19:58:00Z">
              <w:r>
                <w:rPr>
                  <w:i/>
                </w:rPr>
                <w:t>Global</w:t>
              </w:r>
            </w:ins>
          </w:p>
        </w:tc>
        <w:tc>
          <w:tcPr>
            <w:tcW w:w="4315" w:type="dxa"/>
          </w:tcPr>
          <w:p w14:paraId="4ABBC24D" w14:textId="4A418D3D" w:rsidR="002F4D56" w:rsidRDefault="00C95448" w:rsidP="006D49FD">
            <w:pPr>
              <w:jc w:val="both"/>
              <w:rPr>
                <w:ins w:id="97" w:author="Allan Roberto Avendano Sudario" w:date="2025-05-16T14:00:00Z" w16du:dateUtc="2025-05-16T19:00:00Z"/>
                <w:i/>
              </w:rPr>
            </w:pPr>
            <w:ins w:id="98" w:author="Allan Roberto Avendano Sudario" w:date="2025-05-16T14:00:00Z" w16du:dateUtc="2025-05-16T19:00:00Z">
              <w:r>
                <w:rPr>
                  <w:i/>
                </w:rPr>
                <w:t xml:space="preserve">+ </w:t>
              </w:r>
            </w:ins>
            <w:ins w:id="99" w:author="Allan Roberto Avendano Sudario" w:date="2025-05-15T15:00:00Z" w16du:dateUtc="2025-05-15T20:00:00Z">
              <w:r w:rsidR="002F4D56">
                <w:rPr>
                  <w:i/>
                </w:rPr>
                <w:t>ODS Educación</w:t>
              </w:r>
            </w:ins>
          </w:p>
          <w:p w14:paraId="385B2E6E" w14:textId="3A0DBFCA" w:rsidR="00C95448" w:rsidRDefault="00C95448" w:rsidP="006D49FD">
            <w:pPr>
              <w:jc w:val="both"/>
              <w:rPr>
                <w:ins w:id="100" w:author="Allan Roberto Avendano Sudario" w:date="2025-05-15T14:51:00Z" w16du:dateUtc="2025-05-15T19:51:00Z"/>
                <w:i/>
              </w:rPr>
            </w:pPr>
          </w:p>
        </w:tc>
      </w:tr>
      <w:tr w:rsidR="002F4D56" w14:paraId="496F0A58" w14:textId="77777777" w:rsidTr="002F4D56">
        <w:trPr>
          <w:ins w:id="101" w:author="Allan Roberto Avendano Sudario" w:date="2025-05-15T14:51:00Z"/>
        </w:trPr>
        <w:tc>
          <w:tcPr>
            <w:tcW w:w="4315" w:type="dxa"/>
          </w:tcPr>
          <w:p w14:paraId="31C22BDD" w14:textId="3BBD51C3" w:rsidR="002F4D56" w:rsidRDefault="002F4D56" w:rsidP="006D49FD">
            <w:pPr>
              <w:jc w:val="both"/>
              <w:rPr>
                <w:ins w:id="102" w:author="Allan Roberto Avendano Sudario" w:date="2025-05-15T14:51:00Z" w16du:dateUtc="2025-05-15T19:51:00Z"/>
                <w:i/>
              </w:rPr>
            </w:pPr>
            <w:ins w:id="103" w:author="Allan Roberto Avendano Sudario" w:date="2025-05-15T14:54:00Z" w16du:dateUtc="2025-05-15T19:54:00Z">
              <w:r>
                <w:rPr>
                  <w:i/>
                </w:rPr>
                <w:t>Tendencias emergentes</w:t>
              </w:r>
            </w:ins>
          </w:p>
        </w:tc>
        <w:tc>
          <w:tcPr>
            <w:tcW w:w="4315" w:type="dxa"/>
          </w:tcPr>
          <w:p w14:paraId="42E932D5" w14:textId="77777777" w:rsidR="002F4D56" w:rsidRDefault="002F4D56" w:rsidP="006D49FD">
            <w:pPr>
              <w:jc w:val="both"/>
              <w:rPr>
                <w:ins w:id="104" w:author="Allan Roberto Avendano Sudario" w:date="2025-05-16T14:00:00Z" w16du:dateUtc="2025-05-16T19:00:00Z"/>
                <w:i/>
              </w:rPr>
            </w:pPr>
            <w:proofErr w:type="spellStart"/>
            <w:ins w:id="105" w:author="Allan Roberto Avendano Sudario" w:date="2025-05-15T14:54:00Z" w16du:dateUtc="2025-05-15T19:54:00Z">
              <w:r w:rsidRPr="002F4D56">
                <w:rPr>
                  <w:i/>
                  <w:rPrChange w:id="106" w:author="Allan Roberto Avendano Sudario" w:date="2025-05-15T14:54:00Z" w16du:dateUtc="2025-05-15T19:54:00Z">
                    <w:rPr>
                      <w:i/>
                      <w:highlight w:val="yellow"/>
                    </w:rPr>
                  </w:rPrChange>
                </w:rPr>
                <w:t>deep</w:t>
              </w:r>
              <w:proofErr w:type="spellEnd"/>
              <w:r w:rsidRPr="002F4D56">
                <w:rPr>
                  <w:i/>
                  <w:rPrChange w:id="107" w:author="Allan Roberto Avendano Sudario" w:date="2025-05-15T14:54:00Z" w16du:dateUtc="2025-05-15T19:54:00Z">
                    <w:rPr>
                      <w:i/>
                      <w:highlight w:val="yellow"/>
                    </w:rPr>
                  </w:rPrChange>
                </w:rPr>
                <w:t xml:space="preserve"> learning, procesamiento de lenguaje natural, visión computacional, despliegue en la nube, regulación del manejo de datos y ética algorítmica</w:t>
              </w:r>
            </w:ins>
          </w:p>
          <w:p w14:paraId="01197A22" w14:textId="3C30BD8D" w:rsidR="00C95448" w:rsidRDefault="00C95448" w:rsidP="006D49FD">
            <w:pPr>
              <w:jc w:val="both"/>
              <w:rPr>
                <w:ins w:id="108" w:author="Allan Roberto Avendano Sudario" w:date="2025-05-15T14:51:00Z" w16du:dateUtc="2025-05-15T19:51:00Z"/>
                <w:i/>
              </w:rPr>
            </w:pPr>
          </w:p>
        </w:tc>
      </w:tr>
      <w:tr w:rsidR="002F4D56" w14:paraId="4298C83C" w14:textId="77777777" w:rsidTr="002F4D56">
        <w:trPr>
          <w:ins w:id="109" w:author="Allan Roberto Avendano Sudario" w:date="2025-05-15T14:51:00Z"/>
        </w:trPr>
        <w:tc>
          <w:tcPr>
            <w:tcW w:w="4315" w:type="dxa"/>
          </w:tcPr>
          <w:p w14:paraId="43ECC150" w14:textId="71554DC5" w:rsidR="002F4D56" w:rsidRDefault="002F4D56" w:rsidP="006D49FD">
            <w:pPr>
              <w:jc w:val="both"/>
              <w:rPr>
                <w:ins w:id="110" w:author="Allan Roberto Avendano Sudario" w:date="2025-05-15T14:51:00Z" w16du:dateUtc="2025-05-15T19:51:00Z"/>
                <w:i/>
              </w:rPr>
            </w:pPr>
            <w:ins w:id="111" w:author="Allan Roberto Avendano Sudario" w:date="2025-05-15T14:55:00Z" w16du:dateUtc="2025-05-15T19:55:00Z">
              <w:r>
                <w:rPr>
                  <w:i/>
                </w:rPr>
                <w:t>Estudios prospectivos</w:t>
              </w:r>
            </w:ins>
          </w:p>
        </w:tc>
        <w:tc>
          <w:tcPr>
            <w:tcW w:w="4315" w:type="dxa"/>
          </w:tcPr>
          <w:p w14:paraId="1549E2BD" w14:textId="77777777" w:rsidR="002F4D56" w:rsidRDefault="002F4D56" w:rsidP="006D49FD">
            <w:pPr>
              <w:jc w:val="both"/>
              <w:rPr>
                <w:ins w:id="112" w:author="Allan Roberto Avendano Sudario" w:date="2025-05-16T13:59:00Z" w16du:dateUtc="2025-05-16T18:59:00Z"/>
                <w:i/>
              </w:rPr>
            </w:pPr>
            <w:ins w:id="113" w:author="Allan Roberto Avendano Sudario" w:date="2025-05-15T14:57:00Z" w16du:dateUtc="2025-05-15T19:57:00Z">
              <w:r w:rsidRPr="002F4D56">
                <w:rPr>
                  <w:i/>
                  <w:rPrChange w:id="114" w:author="Allan Roberto Avendano Sudario" w:date="2025-05-15T14:57:00Z" w16du:dateUtc="2025-05-15T19:57:00Z">
                    <w:rPr>
                      <w:i/>
                      <w:highlight w:val="yellow"/>
                    </w:rPr>
                  </w:rPrChange>
                </w:rPr>
                <w:t>inteligencia artificial generativa (</w:t>
              </w:r>
              <w:proofErr w:type="spellStart"/>
              <w:r w:rsidRPr="002F4D56">
                <w:rPr>
                  <w:i/>
                  <w:rPrChange w:id="115" w:author="Allan Roberto Avendano Sudario" w:date="2025-05-15T14:57:00Z" w16du:dateUtc="2025-05-15T19:57:00Z">
                    <w:rPr>
                      <w:i/>
                      <w:highlight w:val="yellow"/>
                    </w:rPr>
                  </w:rPrChange>
                </w:rPr>
                <w:t>GenAI</w:t>
              </w:r>
              <w:proofErr w:type="spellEnd"/>
              <w:r w:rsidRPr="002F4D56">
                <w:rPr>
                  <w:i/>
                  <w:rPrChange w:id="116" w:author="Allan Roberto Avendano Sudario" w:date="2025-05-15T14:57:00Z" w16du:dateUtc="2025-05-15T19:57:00Z">
                    <w:rPr>
                      <w:i/>
                      <w:highlight w:val="yellow"/>
                    </w:rPr>
                  </w:rPrChange>
                </w:rPr>
                <w:t>), la automatización inteligente y el analítica de grandes volúmenes datos</w:t>
              </w:r>
            </w:ins>
          </w:p>
          <w:p w14:paraId="6CC0FC37" w14:textId="5FCD55CE" w:rsidR="00C95448" w:rsidRDefault="00C95448" w:rsidP="006D49FD">
            <w:pPr>
              <w:jc w:val="both"/>
              <w:rPr>
                <w:ins w:id="117" w:author="Allan Roberto Avendano Sudario" w:date="2025-05-15T14:51:00Z" w16du:dateUtc="2025-05-15T19:51:00Z"/>
                <w:i/>
              </w:rPr>
            </w:pPr>
            <w:ins w:id="118" w:author="Allan Roberto Avendano Sudario" w:date="2025-05-16T14:00:00Z" w16du:dateUtc="2025-05-16T19:00:00Z">
              <w:r>
                <w:rPr>
                  <w:i/>
                </w:rPr>
                <w:t xml:space="preserve">KEY: </w:t>
              </w:r>
            </w:ins>
            <w:ins w:id="119" w:author="Allan Roberto Avendano Sudario" w:date="2025-05-16T13:59:00Z" w16du:dateUtc="2025-05-16T18:59:00Z">
              <w:r>
                <w:rPr>
                  <w:i/>
                </w:rPr>
                <w:t>eficiencia</w:t>
              </w:r>
            </w:ins>
          </w:p>
        </w:tc>
      </w:tr>
    </w:tbl>
    <w:p w14:paraId="67C69C43" w14:textId="402C823B"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ns w:id="120" w:author="Allan Roberto Avendano Sudario" w:date="2025-05-16T14:39:00Z" w16du:dateUtc="2025-05-16T19:39:00Z"/>
          <w:i/>
        </w:rPr>
      </w:pPr>
    </w:p>
    <w:p w14:paraId="0F8ED79B" w14:textId="22D7AAD5" w:rsidR="00345156" w:rsidRDefault="00333F1F">
      <w:pPr>
        <w:jc w:val="both"/>
        <w:rPr>
          <w:i/>
        </w:rPr>
        <w:pPrChange w:id="121" w:author="Allan Roberto Avendano Sudario" w:date="2025-05-17T18:06:00Z" w16du:dateUtc="2025-05-17T23:06:00Z">
          <w:pPr/>
        </w:pPrChange>
      </w:pPr>
      <w:ins w:id="122" w:author="Allan Roberto Avendano Sudario" w:date="2025-05-16T14:39:00Z" w16du:dateUtc="2025-05-16T19:39:00Z">
        <w:r>
          <w:rPr>
            <w:i/>
          </w:rPr>
          <w:t>Los gradu</w:t>
        </w:r>
      </w:ins>
      <w:ins w:id="123" w:author="Allan Roberto Avendano Sudario" w:date="2025-05-16T14:40:00Z" w16du:dateUtc="2025-05-16T19:40:00Z">
        <w:r>
          <w:rPr>
            <w:i/>
          </w:rPr>
          <w:t xml:space="preserve">ados de la carrera en Ciencia de Datos e Inteligencia Artificial </w:t>
        </w:r>
      </w:ins>
      <w:ins w:id="124" w:author="Allan Roberto Avendano Sudario" w:date="2025-05-16T14:52:00Z" w16du:dateUtc="2025-05-16T19:52:00Z">
        <w:r w:rsidR="006305F6">
          <w:rPr>
            <w:i/>
          </w:rPr>
          <w:t>podrán desempeñarse</w:t>
        </w:r>
      </w:ins>
      <w:ins w:id="125" w:author="Allan Roberto Avendano Sudario" w:date="2025-05-16T14:53:00Z" w16du:dateUtc="2025-05-16T19:53:00Z">
        <w:r w:rsidR="00345156">
          <w:rPr>
            <w:i/>
          </w:rPr>
          <w:t xml:space="preserve"> en su área de conocimiento; a</w:t>
        </w:r>
      </w:ins>
      <w:ins w:id="126" w:author="Allan Roberto Avendano Sudario" w:date="2025-05-16T14:52:00Z" w16du:dateUtc="2025-05-16T19:52:00Z">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ins>
      <w:ins w:id="127" w:author="Allan Roberto Avendano Sudario" w:date="2025-05-16T14:53:00Z" w16du:dateUtc="2025-05-16T19:53:00Z">
        <w:r w:rsidR="006305F6">
          <w:rPr>
            <w:i/>
          </w:rPr>
          <w:t xml:space="preserve"> y</w:t>
        </w:r>
      </w:ins>
      <w:ins w:id="128" w:author="Allan Roberto Avendano Sudario" w:date="2025-05-16T14:52:00Z" w16du:dateUtc="2025-05-16T19:52:00Z">
        <w:r w:rsidR="006305F6">
          <w:rPr>
            <w:i/>
          </w:rPr>
          <w:t xml:space="preserve"> en </w:t>
        </w:r>
      </w:ins>
      <w:ins w:id="129" w:author="Allan Roberto Avendano Sudario" w:date="2025-05-16T14:51:00Z" w16du:dateUtc="2025-05-16T19:51:00Z">
        <w:r w:rsidR="006305F6">
          <w:rPr>
            <w:i/>
          </w:rPr>
          <w:t>nuevos campos de aplicación profesional</w:t>
        </w:r>
      </w:ins>
      <w:ins w:id="130" w:author="Allan Roberto Avendano Sudario" w:date="2025-05-16T14:53:00Z" w16du:dateUtc="2025-05-16T19:53:00Z">
        <w:r w:rsidR="006305F6">
          <w:rPr>
            <w:i/>
          </w:rPr>
          <w:t xml:space="preserve">, </w:t>
        </w:r>
      </w:ins>
      <w:ins w:id="131" w:author="Allan Roberto Avendano Sudario" w:date="2025-05-17T18:07:00Z" w16du:dateUtc="2025-05-17T23:07:00Z">
        <w:r w:rsidR="004863D7">
          <w:rPr>
            <w:i/>
          </w:rPr>
          <w:t>a partir de</w:t>
        </w:r>
      </w:ins>
      <w:ins w:id="132" w:author="Allan Roberto Avendano Sudario" w:date="2025-05-16T14:53:00Z" w16du:dateUtc="2025-05-16T19:53:00Z">
        <w:r w:rsidR="00345156">
          <w:rPr>
            <w:i/>
          </w:rPr>
          <w:t xml:space="preserve"> las siguiente</w:t>
        </w:r>
      </w:ins>
      <w:ins w:id="133" w:author="Allan Roberto Avendano Sudario" w:date="2025-05-16T14:52:00Z" w16du:dateUtc="2025-05-16T19:52:00Z">
        <w:r w:rsidR="006305F6">
          <w:rPr>
            <w:i/>
          </w:rPr>
          <w:t xml:space="preserve"> </w:t>
        </w:r>
      </w:ins>
      <w:ins w:id="134" w:author="Allan Roberto Avendano Sudario" w:date="2025-05-16T14:51:00Z" w16du:dateUtc="2025-05-16T19:51:00Z">
        <w:r w:rsidR="006305F6">
          <w:rPr>
            <w:i/>
          </w:rPr>
          <w:t>áreas</w:t>
        </w:r>
      </w:ins>
      <w:ins w:id="135" w:author="Allan Roberto Avendano Sudario" w:date="2025-05-16T14:52:00Z" w16du:dateUtc="2025-05-16T19:52:00Z">
        <w:r w:rsidR="006305F6">
          <w:rPr>
            <w:i/>
          </w:rPr>
          <w:t xml:space="preserve"> específicas</w:t>
        </w:r>
      </w:ins>
      <w:ins w:id="136" w:author="Allan Roberto Avendano Sudario" w:date="2025-05-16T14:51:00Z" w16du:dateUtc="2025-05-16T19:51:00Z">
        <w:r w:rsidR="006305F6">
          <w:rPr>
            <w:i/>
          </w:rPr>
          <w:t>:</w:t>
        </w:r>
      </w:ins>
    </w:p>
    <w:p w14:paraId="2BBC9EF2" w14:textId="75D88D60" w:rsidR="00D3620B" w:rsidRPr="00D3620B" w:rsidRDefault="00235CFD">
      <w:pPr>
        <w:rPr>
          <w:b/>
          <w:bCs/>
          <w:i/>
        </w:rPr>
      </w:pPr>
      <w:bookmarkStart w:id="137" w:name="p143"/>
      <w:bookmarkEnd w:id="137"/>
      <w:r>
        <w:rPr>
          <w:b/>
          <w:bCs/>
          <w:i/>
        </w:rPr>
        <w:t>Ciencia</w:t>
      </w:r>
      <w:r w:rsidR="00D3620B" w:rsidRPr="00D3620B">
        <w:rPr>
          <w:b/>
          <w:bCs/>
          <w:i/>
        </w:rPr>
        <w:t xml:space="preserve"> de Datos</w:t>
      </w:r>
    </w:p>
    <w:p w14:paraId="6D56CEE8" w14:textId="278E3200" w:rsidR="00D3620B" w:rsidRDefault="00D3620B" w:rsidP="0073193B">
      <w:pPr>
        <w:jc w:val="both"/>
        <w:rPr>
          <w:i/>
        </w:rPr>
      </w:pPr>
      <w:r>
        <w:rPr>
          <w:i/>
        </w:rPr>
        <w:t>D</w:t>
      </w:r>
      <w:r w:rsidRPr="00D3620B">
        <w:rPr>
          <w:i/>
        </w:rPr>
        <w:t xml:space="preserve">iseña y aplica técnicas de análisis avanzado para descubrir patrones, generar conocimiento y formular predicciones a partir de grandes volúmenes de </w:t>
      </w:r>
      <w:del w:id="138" w:author="Allan Roberto Avendano Sudario" w:date="2025-05-17T18:07:00Z" w16du:dateUtc="2025-05-17T23:07:00Z">
        <w:r w:rsidRPr="00D3620B" w:rsidDel="008572C0">
          <w:rPr>
            <w:i/>
          </w:rPr>
          <w:delText>datos. Su trabajo</w:delText>
        </w:r>
      </w:del>
      <w:ins w:id="139" w:author="Allan Roberto Avendano Sudario" w:date="2025-05-17T18:07:00Z" w16du:dateUtc="2025-05-17T23:07:00Z">
        <w:r w:rsidR="008572C0">
          <w:rPr>
            <w:i/>
          </w:rPr>
          <w:t>datos mediante la</w:t>
        </w:r>
      </w:ins>
      <w:r w:rsidRPr="00D3620B">
        <w:rPr>
          <w:i/>
        </w:rPr>
        <w:t xml:space="preserve"> integra</w:t>
      </w:r>
      <w:ins w:id="140" w:author="Allan Roberto Avendano Sudario" w:date="2025-05-17T18:07:00Z" w16du:dateUtc="2025-05-17T23:07:00Z">
        <w:r w:rsidR="008572C0">
          <w:rPr>
            <w:i/>
          </w:rPr>
          <w:t>ción d</w:t>
        </w:r>
      </w:ins>
      <w:del w:id="141" w:author="Allan Roberto Avendano Sudario" w:date="2025-05-17T18:07:00Z" w16du:dateUtc="2025-05-17T23:07:00Z">
        <w:r w:rsidRPr="00D3620B" w:rsidDel="008572C0">
          <w:rPr>
            <w:i/>
          </w:rPr>
          <w:delText xml:space="preserve"> </w:delText>
        </w:r>
      </w:del>
      <w:r w:rsidRPr="00D3620B">
        <w:rPr>
          <w:i/>
        </w:rPr>
        <w:t>el dominio matemático, la programación y la interpretación contextual de resultados para apoyar la toma de decisiones en sectores como la salud, la industria, las finanzas o la sostenibilidad</w:t>
      </w:r>
      <w:r w:rsidR="0073193B">
        <w:rPr>
          <w:i/>
        </w:rPr>
        <w:t>.</w:t>
      </w:r>
    </w:p>
    <w:p w14:paraId="1D8D4D6F" w14:textId="4B2FCCAE" w:rsidR="00D3620B" w:rsidRDefault="00D3620B">
      <w:pPr>
        <w:rPr>
          <w:b/>
          <w:bCs/>
          <w:i/>
        </w:rPr>
      </w:pPr>
      <w:bookmarkStart w:id="142" w:name="p243"/>
      <w:bookmarkEnd w:id="142"/>
      <w:r w:rsidRPr="00D3620B">
        <w:rPr>
          <w:b/>
          <w:bCs/>
          <w:i/>
        </w:rPr>
        <w:t>Ingenier</w:t>
      </w:r>
      <w:r w:rsidR="00235CFD">
        <w:rPr>
          <w:b/>
          <w:bCs/>
          <w:i/>
        </w:rPr>
        <w:t>ía</w:t>
      </w:r>
      <w:r w:rsidRPr="00D3620B">
        <w:rPr>
          <w:b/>
          <w:bCs/>
          <w:i/>
        </w:rPr>
        <w:t xml:space="preserve"> de Datos</w:t>
      </w:r>
    </w:p>
    <w:p w14:paraId="3E4A0917" w14:textId="5A5BBF3E"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w:t>
      </w:r>
      <w:del w:id="143" w:author="Allan Roberto Avendano Sudario" w:date="2025-05-17T18:08:00Z" w16du:dateUtc="2025-05-17T23:08:00Z">
        <w:r w:rsidRPr="004919BC" w:rsidDel="008572C0">
          <w:rPr>
            <w:i/>
          </w:rPr>
          <w:delText xml:space="preserve">. </w:delText>
        </w:r>
      </w:del>
      <w:ins w:id="144" w:author="Allan Roberto Avendano Sudario" w:date="2025-05-17T18:08:00Z" w16du:dateUtc="2025-05-17T23:08:00Z">
        <w:r w:rsidR="008572C0">
          <w:rPr>
            <w:i/>
          </w:rPr>
          <w:t xml:space="preserve"> a partir del</w:t>
        </w:r>
      </w:ins>
      <w:ins w:id="145" w:author="Allan Roberto Avendano Sudario" w:date="2025-05-16T14:14:00Z" w16du:dateUtc="2025-05-16T19:14:00Z">
        <w:r w:rsidR="000F364A">
          <w:rPr>
            <w:i/>
          </w:rPr>
          <w:t xml:space="preserve"> </w:t>
        </w:r>
      </w:ins>
      <w:del w:id="146" w:author="Allan Roberto Avendano Sudario" w:date="2025-05-16T14:14:00Z" w16du:dateUtc="2025-05-16T19:14:00Z">
        <w:r w:rsidRPr="004919BC" w:rsidDel="000F364A">
          <w:rPr>
            <w:i/>
          </w:rPr>
          <w:delText xml:space="preserve">Domina </w:delText>
        </w:r>
      </w:del>
      <w:ins w:id="147" w:author="Allan Roberto Avendano Sudario" w:date="2025-05-16T14:14:00Z" w16du:dateUtc="2025-05-16T19:14:00Z">
        <w:r w:rsidR="000F364A">
          <w:rPr>
            <w:i/>
          </w:rPr>
          <w:t>d</w:t>
        </w:r>
        <w:r w:rsidR="000F364A" w:rsidRPr="004919BC">
          <w:rPr>
            <w:i/>
          </w:rPr>
          <w:t>omin</w:t>
        </w:r>
      </w:ins>
      <w:ins w:id="148" w:author="Allan Roberto Avendano Sudario" w:date="2025-05-17T18:08:00Z" w16du:dateUtc="2025-05-17T23:08:00Z">
        <w:r w:rsidR="008572C0">
          <w:rPr>
            <w:i/>
          </w:rPr>
          <w:t>io de</w:t>
        </w:r>
      </w:ins>
      <w:ins w:id="149" w:author="Allan Roberto Avendano Sudario" w:date="2025-05-16T14:14:00Z" w16du:dateUtc="2025-05-16T19:14:00Z">
        <w:r w:rsidR="000F364A" w:rsidRPr="004919BC">
          <w:rPr>
            <w:i/>
          </w:rPr>
          <w:t xml:space="preserve"> </w:t>
        </w:r>
      </w:ins>
      <w:r w:rsidRPr="004919BC">
        <w:rPr>
          <w:i/>
        </w:rPr>
        <w:t>herramientas de bases de datos, sistemas distribuidos, pipelines de datos y arquitecturas en la nube, habilitando entornos robustos para la ciencia de datos, la inteligencia artificial y la analítica avanzada​</w:t>
      </w:r>
      <w:ins w:id="150" w:author="Allan Roberto Avendano Sudario" w:date="2025-05-17T18:11:00Z" w16du:dateUtc="2025-05-17T23:11:00Z">
        <w:r w:rsidR="006F273B">
          <w:rPr>
            <w:i/>
          </w:rPr>
          <w:t xml:space="preserve"> </w:t>
        </w:r>
      </w:ins>
      <w:ins w:id="151" w:author="Allan Roberto Avendano Sudario" w:date="2025-05-17T18:14:00Z" w16du:dateUtc="2025-05-17T23:14:00Z">
        <w:r w:rsidR="00126B84">
          <w:rPr>
            <w:i/>
          </w:rPr>
          <w:t xml:space="preserve">en </w:t>
        </w:r>
      </w:ins>
      <w:ins w:id="152" w:author="Allan Roberto Avendano Sudario" w:date="2025-05-17T18:11:00Z" w16du:dateUtc="2025-05-17T23:11:00Z">
        <w:r w:rsidR="006F273B">
          <w:rPr>
            <w:i/>
          </w:rPr>
          <w:t>la automatización inteligente</w:t>
        </w:r>
      </w:ins>
      <w:r>
        <w:rPr>
          <w:i/>
        </w:rPr>
        <w:t>.</w:t>
      </w:r>
    </w:p>
    <w:p w14:paraId="5332B536" w14:textId="4E6686F3" w:rsidR="00D3620B" w:rsidRPr="001D6904" w:rsidRDefault="00D3620B">
      <w:pPr>
        <w:rPr>
          <w:b/>
          <w:bCs/>
          <w:i/>
        </w:rPr>
      </w:pPr>
      <w:bookmarkStart w:id="153" w:name="p343"/>
      <w:bookmarkEnd w:id="153"/>
      <w:r w:rsidRPr="001D6904">
        <w:rPr>
          <w:b/>
          <w:bCs/>
          <w:i/>
        </w:rPr>
        <w:t>Ingenier</w:t>
      </w:r>
      <w:r w:rsidR="00235CFD">
        <w:rPr>
          <w:b/>
          <w:bCs/>
          <w:i/>
        </w:rPr>
        <w:t>ía</w:t>
      </w:r>
      <w:r w:rsidRPr="001D6904">
        <w:rPr>
          <w:b/>
          <w:bCs/>
          <w:i/>
        </w:rPr>
        <w:t xml:space="preserve"> en Machine Learning </w:t>
      </w:r>
    </w:p>
    <w:p w14:paraId="7DB3432C" w14:textId="6AB4E128" w:rsidR="004919BC" w:rsidRDefault="004919BC" w:rsidP="004919BC">
      <w:pPr>
        <w:jc w:val="both"/>
        <w:rPr>
          <w:i/>
        </w:rPr>
      </w:pPr>
      <w:r>
        <w:rPr>
          <w:i/>
        </w:rPr>
        <w:t>Diseña</w:t>
      </w:r>
      <w:r w:rsidRPr="004919BC">
        <w:rPr>
          <w:i/>
        </w:rPr>
        <w:t xml:space="preserve">, implementa y despliega modelos de aprendizaje automático para </w:t>
      </w:r>
      <w:del w:id="154" w:author="Allan Roberto Avendano Sudario" w:date="2025-05-17T18:08:00Z" w16du:dateUtc="2025-05-17T23:08:00Z">
        <w:r w:rsidRPr="004919BC" w:rsidDel="005A5708">
          <w:rPr>
            <w:i/>
          </w:rPr>
          <w:delText xml:space="preserve">resolver </w:delText>
        </w:r>
      </w:del>
      <w:ins w:id="155" w:author="Allan Roberto Avendano Sudario" w:date="2025-05-17T18:08:00Z" w16du:dateUtc="2025-05-17T23:08:00Z">
        <w:r w:rsidR="005A5708">
          <w:rPr>
            <w:i/>
          </w:rPr>
          <w:t>la resolución de</w:t>
        </w:r>
        <w:r w:rsidR="005A5708" w:rsidRPr="004919BC">
          <w:rPr>
            <w:i/>
          </w:rPr>
          <w:t xml:space="preserve"> </w:t>
        </w:r>
      </w:ins>
      <w:r w:rsidRPr="004919BC">
        <w:rPr>
          <w:i/>
        </w:rPr>
        <w:t>problemas específicos, como clasificación, predicción, recomendación o detección de anomalía</w:t>
      </w:r>
      <w:ins w:id="156" w:author="Allan Roberto Avendano Sudario" w:date="2025-05-17T18:08:00Z" w16du:dateUtc="2025-05-17T23:08:00Z">
        <w:r w:rsidR="005A5708">
          <w:rPr>
            <w:i/>
          </w:rPr>
          <w:t>s a par</w:t>
        </w:r>
      </w:ins>
      <w:ins w:id="157" w:author="Allan Roberto Avendano Sudario" w:date="2025-05-17T18:09:00Z" w16du:dateUtc="2025-05-17T23:09:00Z">
        <w:r w:rsidR="005A5708">
          <w:rPr>
            <w:i/>
          </w:rPr>
          <w:t xml:space="preserve">tir del del desarrollo de </w:t>
        </w:r>
      </w:ins>
      <w:del w:id="158" w:author="Allan Roberto Avendano Sudario" w:date="2025-05-17T18:08:00Z" w16du:dateUtc="2025-05-17T23:08:00Z">
        <w:r w:rsidRPr="004919BC" w:rsidDel="005A5708">
          <w:rPr>
            <w:i/>
          </w:rPr>
          <w:delText xml:space="preserve">s. Combina </w:delText>
        </w:r>
      </w:del>
      <w:r w:rsidRPr="004919BC">
        <w:rPr>
          <w:i/>
        </w:rPr>
        <w:t xml:space="preserve">habilidades de programación, optimización de modelos, ingeniería de características y validación experimental </w:t>
      </w:r>
      <w:del w:id="159" w:author="Allan Roberto Avendano Sudario" w:date="2025-05-17T18:09:00Z" w16du:dateUtc="2025-05-17T23:09:00Z">
        <w:r w:rsidRPr="004919BC" w:rsidDel="005A5708">
          <w:rPr>
            <w:i/>
          </w:rPr>
          <w:delText xml:space="preserve">para </w:delText>
        </w:r>
      </w:del>
      <w:ins w:id="160" w:author="Allan Roberto Avendano Sudario" w:date="2025-05-17T18:09:00Z" w16du:dateUtc="2025-05-17T23:09:00Z">
        <w:r w:rsidR="005A5708">
          <w:rPr>
            <w:i/>
          </w:rPr>
          <w:t>en la</w:t>
        </w:r>
        <w:r w:rsidR="005A5708" w:rsidRPr="004919BC">
          <w:rPr>
            <w:i/>
          </w:rPr>
          <w:t xml:space="preserve"> </w:t>
        </w:r>
      </w:ins>
      <w:r w:rsidRPr="004919BC">
        <w:rPr>
          <w:i/>
        </w:rPr>
        <w:t>constru</w:t>
      </w:r>
      <w:ins w:id="161" w:author="Allan Roberto Avendano Sudario" w:date="2025-05-17T18:09:00Z" w16du:dateUtc="2025-05-17T23:09:00Z">
        <w:r w:rsidR="005A5708">
          <w:rPr>
            <w:i/>
          </w:rPr>
          <w:t>cción de</w:t>
        </w:r>
      </w:ins>
      <w:del w:id="162" w:author="Allan Roberto Avendano Sudario" w:date="2025-05-17T18:09:00Z" w16du:dateUtc="2025-05-17T23:09:00Z">
        <w:r w:rsidRPr="004919BC" w:rsidDel="005A5708">
          <w:rPr>
            <w:i/>
          </w:rPr>
          <w:delText>ir</w:delText>
        </w:r>
      </w:del>
      <w:r w:rsidRPr="004919BC">
        <w:rPr>
          <w:i/>
        </w:rPr>
        <w:t xml:space="preserve"> sistemas inteligentes robustos y escalables</w:t>
      </w:r>
      <w:ins w:id="163" w:author="Allan Roberto Avendano Sudario" w:date="2025-05-17T18:11:00Z" w16du:dateUtc="2025-05-17T23:11:00Z">
        <w:r w:rsidR="00833C59">
          <w:rPr>
            <w:i/>
          </w:rPr>
          <w:t xml:space="preserve"> para la analítica de grandes volúmenes de datos</w:t>
        </w:r>
      </w:ins>
      <w:r w:rsidR="008E46EC">
        <w:rPr>
          <w:i/>
        </w:rPr>
        <w:t>.</w:t>
      </w:r>
    </w:p>
    <w:p w14:paraId="367DFFF4" w14:textId="21A64AF2" w:rsidR="004919BC" w:rsidRPr="001D6904" w:rsidRDefault="00D3620B">
      <w:pPr>
        <w:rPr>
          <w:b/>
          <w:bCs/>
          <w:i/>
        </w:rPr>
      </w:pPr>
      <w:bookmarkStart w:id="164" w:name="p443"/>
      <w:bookmarkEnd w:id="164"/>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2D39EE91"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del w:id="165" w:author="Allan Roberto Avendano Sudario" w:date="2025-05-17T18:09:00Z" w16du:dateUtc="2025-05-17T23:09:00Z">
        <w:r w:rsidRPr="00611BFF" w:rsidDel="009C4A0D">
          <w:rPr>
            <w:i/>
          </w:rPr>
          <w:delText xml:space="preserve">. </w:delText>
        </w:r>
      </w:del>
      <w:del w:id="166" w:author="Allan Roberto Avendano Sudario" w:date="2025-05-16T14:14:00Z" w16du:dateUtc="2025-05-16T19:14:00Z">
        <w:r w:rsidRPr="00611BFF" w:rsidDel="00A8286B">
          <w:rPr>
            <w:i/>
          </w:rPr>
          <w:delText>Ut</w:delText>
        </w:r>
      </w:del>
      <w:ins w:id="167" w:author="Allan Roberto Avendano Sudario" w:date="2025-05-17T18:09:00Z" w16du:dateUtc="2025-05-17T23:09:00Z">
        <w:r w:rsidR="009C4A0D">
          <w:rPr>
            <w:i/>
          </w:rPr>
          <w:t xml:space="preserve"> mediante el diseño </w:t>
        </w:r>
      </w:ins>
      <w:del w:id="168" w:author="Allan Roberto Avendano Sudario" w:date="2025-05-16T14:14:00Z" w16du:dateUtc="2025-05-16T19:14:00Z">
        <w:r w:rsidRPr="00611BFF" w:rsidDel="00A8286B">
          <w:rPr>
            <w:i/>
          </w:rPr>
          <w:delText xml:space="preserve">iliza </w:delText>
        </w:r>
      </w:del>
      <w:ins w:id="169" w:author="Allan Roberto Avendano Sudario" w:date="2025-05-16T14:14:00Z" w16du:dateUtc="2025-05-16T19:14:00Z">
        <w:r w:rsidR="00A8286B">
          <w:rPr>
            <w:i/>
          </w:rPr>
          <w:t>e implementa</w:t>
        </w:r>
      </w:ins>
      <w:ins w:id="170" w:author="Allan Roberto Avendano Sudario" w:date="2025-05-17T18:09:00Z" w16du:dateUtc="2025-05-17T23:09:00Z">
        <w:r w:rsidR="009C4A0D">
          <w:rPr>
            <w:i/>
          </w:rPr>
          <w:t>ción</w:t>
        </w:r>
      </w:ins>
      <w:ins w:id="171" w:author="Allan Roberto Avendano Sudario" w:date="2025-05-17T18:10:00Z" w16du:dateUtc="2025-05-17T23:10:00Z">
        <w:r w:rsidR="009C4A0D">
          <w:rPr>
            <w:i/>
          </w:rPr>
          <w:t xml:space="preserve"> de</w:t>
        </w:r>
      </w:ins>
      <w:ins w:id="172" w:author="Allan Roberto Avendano Sudario" w:date="2025-05-16T14:14:00Z" w16du:dateUtc="2025-05-16T19:14:00Z">
        <w:r w:rsidR="00A8286B" w:rsidRPr="00611BFF">
          <w:rPr>
            <w:i/>
          </w:rPr>
          <w:t xml:space="preserve"> </w:t>
        </w:r>
      </w:ins>
      <w:r w:rsidRPr="00611BFF">
        <w:rPr>
          <w:i/>
        </w:rPr>
        <w:t xml:space="preserve">APIs, </w:t>
      </w:r>
      <w:proofErr w:type="spellStart"/>
      <w:r w:rsidRPr="00611BFF">
        <w:rPr>
          <w:i/>
        </w:rPr>
        <w:t>frameworks</w:t>
      </w:r>
      <w:proofErr w:type="spellEnd"/>
      <w:r w:rsidRPr="00611BFF">
        <w:rPr>
          <w:i/>
        </w:rPr>
        <w:t xml:space="preserve"> de desarrollo web y móvil, y técnicas de integración de modelos predictivos </w:t>
      </w:r>
      <w:del w:id="173" w:author="Allan Roberto Avendano Sudario" w:date="2025-05-17T18:10:00Z" w16du:dateUtc="2025-05-17T23:10:00Z">
        <w:r w:rsidRPr="00611BFF" w:rsidDel="009C4A0D">
          <w:rPr>
            <w:i/>
          </w:rPr>
          <w:delText xml:space="preserve">para transformar </w:delText>
        </w:r>
      </w:del>
      <w:ins w:id="174" w:author="Allan Roberto Avendano Sudario" w:date="2025-05-17T18:10:00Z" w16du:dateUtc="2025-05-17T23:10:00Z">
        <w:r w:rsidR="009C4A0D">
          <w:rPr>
            <w:i/>
          </w:rPr>
          <w:t xml:space="preserve">en la transformación de </w:t>
        </w:r>
      </w:ins>
      <w:r w:rsidRPr="00611BFF">
        <w:rPr>
          <w:i/>
        </w:rPr>
        <w:t>datos en aplicaciones accesibles, funcionales y centradas en el usuario final​</w:t>
      </w:r>
      <w:ins w:id="175" w:author="Allan Roberto Avendano Sudario" w:date="2025-05-17T18:10:00Z" w16du:dateUtc="2025-05-17T23:10:00Z">
        <w:r w:rsidR="009E2878">
          <w:rPr>
            <w:i/>
          </w:rPr>
          <w:t xml:space="preserve"> en nuevos campos de aplicación profesional como</w:t>
        </w:r>
      </w:ins>
      <w:del w:id="176" w:author="Allan Roberto Avendano Sudario" w:date="2025-05-17T18:10:00Z" w16du:dateUtc="2025-05-17T23:10:00Z">
        <w:r w:rsidR="008E46EC" w:rsidDel="009E2878">
          <w:rPr>
            <w:i/>
          </w:rPr>
          <w:delText>.</w:delText>
        </w:r>
      </w:del>
      <w:ins w:id="177" w:author="Allan Roberto Avendano Sudario" w:date="2025-05-16T14:49:00Z" w16du:dateUtc="2025-05-16T19:49:00Z">
        <w:r w:rsidR="00B05E70">
          <w:rPr>
            <w:i/>
          </w:rPr>
          <w:t xml:space="preserve"> </w:t>
        </w:r>
      </w:ins>
      <w:ins w:id="178" w:author="Allan Roberto Avendano Sudario" w:date="2025-05-16T14:36:00Z" w16du:dateUtc="2025-05-16T19:36:00Z">
        <w:r w:rsidR="00333F1F" w:rsidRPr="00333F1F">
          <w:rPr>
            <w:i/>
            <w:rPrChange w:id="179" w:author="Allan Roberto Avendano Sudario" w:date="2025-05-16T14:36:00Z" w16du:dateUtc="2025-05-16T19:36:00Z">
              <w:rPr>
                <w:i/>
                <w:highlight w:val="yellow"/>
              </w:rPr>
            </w:rPrChange>
          </w:rPr>
          <w:t>inteligencia artificial generativa (</w:t>
        </w:r>
        <w:proofErr w:type="spellStart"/>
        <w:r w:rsidR="00333F1F" w:rsidRPr="00333F1F">
          <w:rPr>
            <w:i/>
            <w:rPrChange w:id="180" w:author="Allan Roberto Avendano Sudario" w:date="2025-05-16T14:36:00Z" w16du:dateUtc="2025-05-16T19:36:00Z">
              <w:rPr>
                <w:i/>
                <w:highlight w:val="yellow"/>
              </w:rPr>
            </w:rPrChange>
          </w:rPr>
          <w:t>GenAI</w:t>
        </w:r>
        <w:proofErr w:type="spellEnd"/>
        <w:r w:rsidR="00333F1F" w:rsidRPr="00333F1F">
          <w:rPr>
            <w:i/>
            <w:rPrChange w:id="181" w:author="Allan Roberto Avendano Sudario" w:date="2025-05-16T14:36:00Z" w16du:dateUtc="2025-05-16T19:36:00Z">
              <w:rPr>
                <w:i/>
                <w:highlight w:val="yellow"/>
              </w:rPr>
            </w:rPrChange>
          </w:rPr>
          <w:t>)</w:t>
        </w:r>
      </w:ins>
      <w:ins w:id="182" w:author="Allan Roberto Avendano Sudario" w:date="2025-05-17T18:11:00Z" w16du:dateUtc="2025-05-17T23:11:00Z">
        <w:r w:rsidR="001872E7">
          <w:rPr>
            <w:i/>
          </w:rPr>
          <w:t xml:space="preserve">. </w:t>
        </w:r>
      </w:ins>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83" w:name="_heading=h.kkh7ijybjdxn" w:colFirst="0" w:colLast="0"/>
            <w:bookmarkEnd w:id="183"/>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proofErr w:type="spellStart"/>
          <w:r w:rsidRPr="00CA126D">
            <w:rPr>
              <w:rFonts w:ascii="Times New Roman" w:eastAsia="Times New Roman" w:hAnsi="Times New Roman" w:cs="Times New Roman"/>
              <w:bCs w:val="0"/>
              <w:color w:val="auto"/>
              <w:sz w:val="26"/>
              <w:szCs w:val="26"/>
              <w:lang w:val="en-US"/>
            </w:rPr>
            <w:t>Referencias</w:t>
          </w:r>
          <w:proofErr w:type="spellEnd"/>
        </w:p>
        <w:sdt>
          <w:sdtPr>
            <w:id w:val="-573587230"/>
            <w:bibliography/>
          </w:sdtPr>
          <w:sdtContent>
            <w:p w14:paraId="71774F92" w14:textId="77777777" w:rsidR="004742DB" w:rsidRDefault="008403D5" w:rsidP="004742D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4742DB">
                <w:rPr>
                  <w:noProof/>
                  <w:lang w:val="en-US"/>
                </w:rPr>
                <w:t xml:space="preserve">ABET. (2025). </w:t>
              </w:r>
              <w:r w:rsidR="004742DB">
                <w:rPr>
                  <w:i/>
                  <w:iCs/>
                  <w:noProof/>
                  <w:lang w:val="en-US"/>
                </w:rPr>
                <w:t>Criteria for Accrediting Computing Programs, 2025 – 2026</w:t>
              </w:r>
              <w:r w:rsidR="004742DB">
                <w:rPr>
                  <w:noProof/>
                  <w:lang w:val="en-US"/>
                </w:rPr>
                <w:t>. Retrieved from Criteria For Accrediting computing Programs: https://www.abet.org/accreditation/accreditation-criteria/criteria-for-accrediting-computing-programs-2025-2026/</w:t>
              </w:r>
            </w:p>
            <w:p w14:paraId="093477FF" w14:textId="77777777" w:rsidR="004742DB" w:rsidRDefault="004742DB" w:rsidP="004742DB">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3CEC311A" w14:textId="77777777" w:rsidR="004742DB" w:rsidRDefault="004742DB" w:rsidP="004742DB">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4C248684" w14:textId="77777777" w:rsidR="004742DB" w:rsidRDefault="004742DB" w:rsidP="004742DB">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30494827" w14:textId="77777777" w:rsidR="004742DB" w:rsidRDefault="004742DB" w:rsidP="004742DB">
              <w:pPr>
                <w:pStyle w:val="Bibliografa"/>
                <w:ind w:left="720" w:hanging="720"/>
                <w:rPr>
                  <w:noProof/>
                  <w:lang w:val="en-US"/>
                </w:rPr>
              </w:pPr>
              <w:r>
                <w:rPr>
                  <w:noProof/>
                  <w:lang w:val="en-US"/>
                </w:rPr>
                <w:t>Bishop, C. M. (2006). Pattern Recognition and Machine Learning. . Retrieved from https://link.springer.com/book/10.1007/978-0-387-45528-0</w:t>
              </w:r>
            </w:p>
            <w:p w14:paraId="0661BD9D" w14:textId="77777777" w:rsidR="004742DB" w:rsidRDefault="004742DB" w:rsidP="004742DB">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6EB3E169" w14:textId="77777777" w:rsidR="004742DB" w:rsidRDefault="004742DB" w:rsidP="004742DB">
              <w:pPr>
                <w:pStyle w:val="Bibliografa"/>
                <w:ind w:left="720" w:hanging="720"/>
                <w:rPr>
                  <w:noProof/>
                  <w:lang w:val="en-US"/>
                </w:rPr>
              </w:pPr>
              <w:r>
                <w:rPr>
                  <w:noProof/>
                  <w:lang w:val="en-US"/>
                </w:rPr>
                <w:t>Cui, Z. a. (2025). The Effects of Generative AI on High-Skilled Work: Evidence from Three Field Experiments with Software Developers.</w:t>
              </w:r>
            </w:p>
            <w:p w14:paraId="05DB6DE3" w14:textId="77777777" w:rsidR="004742DB" w:rsidRDefault="004742DB" w:rsidP="004742DB">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4E1350F1" w14:textId="77777777" w:rsidR="004742DB" w:rsidRPr="004742DB" w:rsidRDefault="004742DB" w:rsidP="004742DB">
              <w:pPr>
                <w:pStyle w:val="Bibliografa"/>
                <w:ind w:left="720" w:hanging="720"/>
                <w:rPr>
                  <w:noProof/>
                </w:rPr>
              </w:pPr>
              <w:r>
                <w:rPr>
                  <w:noProof/>
                  <w:lang w:val="en-US"/>
                </w:rPr>
                <w:t xml:space="preserve">Domingos, P. (2018, Febrero 13). The Master Algorithm: How the Quest for the Ultimate Learning Machine Will Remake Our World. </w:t>
              </w:r>
              <w:r w:rsidRPr="004742DB">
                <w:rPr>
                  <w:i/>
                  <w:iCs/>
                  <w:noProof/>
                </w:rPr>
                <w:t>Basic Books</w:t>
              </w:r>
              <w:r w:rsidRPr="004742DB">
                <w:rPr>
                  <w:noProof/>
                </w:rPr>
                <w:t>, p. 352.</w:t>
              </w:r>
            </w:p>
            <w:p w14:paraId="5614FF39" w14:textId="77777777" w:rsidR="004742DB" w:rsidRPr="004742DB" w:rsidRDefault="004742DB" w:rsidP="004742DB">
              <w:pPr>
                <w:pStyle w:val="Bibliografa"/>
                <w:ind w:left="720" w:hanging="720"/>
                <w:rPr>
                  <w:noProof/>
                </w:rPr>
              </w:pPr>
              <w:r w:rsidRPr="004742DB">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E900718" w14:textId="77777777" w:rsidR="004742DB" w:rsidRDefault="004742DB" w:rsidP="004742DB">
              <w:pPr>
                <w:pStyle w:val="Bibliografa"/>
                <w:ind w:left="720" w:hanging="720"/>
                <w:rPr>
                  <w:noProof/>
                  <w:lang w:val="en-US"/>
                </w:rPr>
              </w:pPr>
              <w:r>
                <w:rPr>
                  <w:noProof/>
                  <w:lang w:val="en-US"/>
                </w:rPr>
                <w:t xml:space="preserve">Kumar, A. N. (2023). </w:t>
              </w:r>
              <w:r>
                <w:rPr>
                  <w:i/>
                  <w:iCs/>
                  <w:noProof/>
                  <w:lang w:val="en-US"/>
                </w:rPr>
                <w:t>Computer Science Curricula 2023.</w:t>
              </w:r>
              <w:r>
                <w:rPr>
                  <w:noProof/>
                  <w:lang w:val="en-US"/>
                </w:rPr>
                <w:t xml:space="preserve"> New York, NY, USA: Association for Computing Machinery.</w:t>
              </w:r>
            </w:p>
            <w:p w14:paraId="766D184E" w14:textId="77777777" w:rsidR="004742DB" w:rsidRDefault="004742DB" w:rsidP="004742DB">
              <w:pPr>
                <w:pStyle w:val="Bibliografa"/>
                <w:ind w:left="720" w:hanging="720"/>
                <w:rPr>
                  <w:noProof/>
                  <w:lang w:val="en-US"/>
                </w:rPr>
              </w:pPr>
              <w:r>
                <w:rPr>
                  <w:noProof/>
                  <w:lang w:val="en-US"/>
                </w:rPr>
                <w:lastRenderedPageBreak/>
                <w:t>McCarthy, J. M. (1956). A proposal for the Dartmouth summer research project on artificial intelligence. Retrieved from https://www-formal.stanford.edu/jmc/history/dartmouth/dartmouth.html</w:t>
              </w:r>
            </w:p>
            <w:p w14:paraId="524A5A73" w14:textId="77777777" w:rsidR="004742DB" w:rsidRPr="004742DB" w:rsidRDefault="004742DB" w:rsidP="004742DB">
              <w:pPr>
                <w:pStyle w:val="Bibliografa"/>
                <w:ind w:left="720" w:hanging="720"/>
                <w:rPr>
                  <w:noProof/>
                </w:rPr>
              </w:pPr>
              <w:r w:rsidRPr="004742DB">
                <w:rPr>
                  <w:noProof/>
                </w:rPr>
                <w:t>Ministerio de Educación del Ecuador. (n.d.). Agenda Educativa Digital. (M. d. Educación, Ed.) Quito, Pichincha, Ecuador. Retrieved from https://recursos.educacion.gob.ec/wp-content/uploads/2022/02/Agenda-Educativa-Digital-2021-2025.pdf</w:t>
              </w:r>
            </w:p>
            <w:p w14:paraId="097CE032" w14:textId="77777777" w:rsidR="004742DB" w:rsidRPr="004742DB" w:rsidRDefault="004742DB" w:rsidP="004742DB">
              <w:pPr>
                <w:pStyle w:val="Bibliografa"/>
                <w:ind w:left="720" w:hanging="720"/>
                <w:rPr>
                  <w:noProof/>
                </w:rPr>
              </w:pPr>
              <w:r w:rsidRPr="004742DB">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16B19FA7" w14:textId="77777777" w:rsidR="004742DB" w:rsidRDefault="004742DB" w:rsidP="004742DB">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37469A11" w14:textId="77777777" w:rsidR="004742DB" w:rsidRDefault="004742DB" w:rsidP="004742DB">
              <w:pPr>
                <w:pStyle w:val="Bibliografa"/>
                <w:ind w:left="720" w:hanging="720"/>
                <w:rPr>
                  <w:noProof/>
                  <w:lang w:val="en-US"/>
                </w:rPr>
              </w:pPr>
              <w:r w:rsidRPr="004742DB">
                <w:rPr>
                  <w:noProof/>
                </w:rPr>
                <w:t xml:space="preserve">Modelo Educativo - ESPOL. (2021). Modelo Educativo ESPOL. </w:t>
              </w:r>
              <w:r>
                <w:rPr>
                  <w:noProof/>
                  <w:lang w:val="en-US"/>
                </w:rPr>
                <w:t>Retrieved from https://www.cti.espol.edu.ec/sites/default/files/docs_pdf/Modelo%20educativo%20y%20pedag%C3%B3gico%20de%20ESPOL.pdf</w:t>
              </w:r>
            </w:p>
            <w:p w14:paraId="2A915432" w14:textId="77777777" w:rsidR="004742DB" w:rsidRPr="004742DB" w:rsidRDefault="004742DB" w:rsidP="004742DB">
              <w:pPr>
                <w:pStyle w:val="Bibliografa"/>
                <w:ind w:left="720" w:hanging="720"/>
                <w:rPr>
                  <w:noProof/>
                </w:rPr>
              </w:pPr>
              <w:r w:rsidRPr="004742DB">
                <w:rPr>
                  <w:noProof/>
                </w:rPr>
                <w:t xml:space="preserve">ONU, N. U. (2024, Abril 13). </w:t>
              </w:r>
              <w:r w:rsidRPr="004742DB">
                <w:rPr>
                  <w:i/>
                  <w:iCs/>
                  <w:noProof/>
                </w:rPr>
                <w:t>Objetivos y metas de desarrollo sostenible</w:t>
              </w:r>
              <w:r w:rsidRPr="004742DB">
                <w:rPr>
                  <w:noProof/>
                </w:rPr>
                <w:t>. Retrieved from Objetivos y metas de desarrollo sostenible - Desarrollo Sostenible.: https://www.un.org/sustainabledevelopment/es/objetivos-de-desarrollo-sostenible/</w:t>
              </w:r>
            </w:p>
            <w:p w14:paraId="2457C9B9" w14:textId="77777777" w:rsidR="004742DB" w:rsidRDefault="004742DB" w:rsidP="004742DB">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56E28397" w14:textId="77777777" w:rsidR="004742DB" w:rsidRDefault="004742DB" w:rsidP="004742DB">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ADF1956" w14:textId="77777777" w:rsidR="004742DB" w:rsidRDefault="004742DB" w:rsidP="004742DB">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6BDBDE24" w14:textId="77777777" w:rsidR="004742DB" w:rsidRDefault="004742DB" w:rsidP="004742DB">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6CE60C7A" w14:textId="77777777" w:rsidR="004742DB" w:rsidRDefault="004742DB" w:rsidP="004742DB">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507998D5" w14:textId="77777777" w:rsidR="004742DB" w:rsidRDefault="004742DB" w:rsidP="004742DB">
              <w:pPr>
                <w:pStyle w:val="Bibliografa"/>
                <w:ind w:left="720" w:hanging="720"/>
                <w:rPr>
                  <w:noProof/>
                  <w:lang w:val="en-US"/>
                </w:rPr>
              </w:pPr>
              <w:r w:rsidRPr="004742DB">
                <w:rPr>
                  <w:noProof/>
                </w:rPr>
                <w:t xml:space="preserve">Secretaría Nacional de Planificación. (2024). </w:t>
              </w:r>
              <w:r w:rsidRPr="004742DB">
                <w:rPr>
                  <w:i/>
                  <w:iCs/>
                  <w:noProof/>
                </w:rPr>
                <w:t>Plan de Desarrollo para el Nuevo Ecuador.</w:t>
              </w:r>
              <w:r w:rsidRPr="004742DB">
                <w:rPr>
                  <w:noProof/>
                </w:rPr>
                <w:t xml:space="preserve"> </w:t>
              </w:r>
              <w:r>
                <w:rPr>
                  <w:noProof/>
                  <w:lang w:val="en-US"/>
                </w:rPr>
                <w:t>Quito.</w:t>
              </w:r>
            </w:p>
            <w:p w14:paraId="63E90E99" w14:textId="77777777" w:rsidR="004742DB" w:rsidRDefault="004742DB" w:rsidP="004742DB">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7EE20102" w14:textId="77777777" w:rsidR="004742DB" w:rsidRDefault="004742DB" w:rsidP="004742DB">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F4DAC7A" w14:textId="77777777" w:rsidR="004742DB" w:rsidRDefault="004742DB" w:rsidP="004742DB">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21DE9CD0" w14:textId="77777777" w:rsidR="004742DB" w:rsidRDefault="004742DB" w:rsidP="004742DB">
              <w:pPr>
                <w:pStyle w:val="Bibliografa"/>
                <w:ind w:left="720" w:hanging="720"/>
                <w:rPr>
                  <w:noProof/>
                  <w:lang w:val="en-US"/>
                </w:rPr>
              </w:pPr>
              <w:r>
                <w:rPr>
                  <w:noProof/>
                  <w:lang w:val="en-US"/>
                </w:rPr>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4742DB">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80EC56" w14:textId="77777777" w:rsidR="00FE5017" w:rsidRDefault="00FE5017">
      <w:pPr>
        <w:spacing w:after="0" w:line="240" w:lineRule="auto"/>
      </w:pPr>
      <w:r>
        <w:separator/>
      </w:r>
    </w:p>
  </w:endnote>
  <w:endnote w:type="continuationSeparator" w:id="0">
    <w:p w14:paraId="513AB451" w14:textId="77777777" w:rsidR="00FE5017" w:rsidRDefault="00FE5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DC4D190-A885-4478-A1A5-6C29A49E898A}"/>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4BDAC32-BE15-448F-B4EC-8C5F020D6B22}"/>
  </w:font>
  <w:font w:name="Calibri">
    <w:panose1 w:val="020F0502020204030204"/>
    <w:charset w:val="00"/>
    <w:family w:val="swiss"/>
    <w:pitch w:val="variable"/>
    <w:sig w:usb0="E4002EFF" w:usb1="C200247B" w:usb2="00000009" w:usb3="00000000" w:csb0="000001FF" w:csb1="00000000"/>
    <w:embedRegular r:id="rId3" w:fontKey="{2BEDA1EA-ED29-45C1-B41D-63421036FD95}"/>
    <w:embedBold r:id="rId4" w:fontKey="{59E9D11D-6934-4DD2-B038-20296B542B0A}"/>
    <w:embedItalic r:id="rId5" w:fontKey="{CA47EB5D-BDD7-40A2-9123-C6A5EA455B63}"/>
    <w:embedBoldItalic r:id="rId6" w:fontKey="{BF528D3F-495D-429C-ACC3-6618B83C250F}"/>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7C177CC8-F07A-4577-929C-B3357459411B}"/>
  </w:font>
  <w:font w:name="Quattrocento Sans">
    <w:charset w:val="00"/>
    <w:family w:val="swiss"/>
    <w:pitch w:val="variable"/>
    <w:sig w:usb0="800000BF" w:usb1="4000005B" w:usb2="00000000" w:usb3="00000000" w:csb0="00000001" w:csb1="00000000"/>
    <w:embedRegular r:id="rId8" w:fontKey="{56B55179-3866-4A34-BACE-9F4D439D945A}"/>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51218DAF-F7A1-4D4A-9DFC-29A0529184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20B34" w14:textId="77777777" w:rsidR="00FE5017" w:rsidRDefault="00FE5017">
      <w:pPr>
        <w:spacing w:after="0" w:line="240" w:lineRule="auto"/>
      </w:pPr>
      <w:r>
        <w:separator/>
      </w:r>
    </w:p>
  </w:footnote>
  <w:footnote w:type="continuationSeparator" w:id="0">
    <w:p w14:paraId="30A04ABA" w14:textId="77777777" w:rsidR="00FE5017" w:rsidRDefault="00FE5017">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62717"/>
    <w:rsid w:val="00072549"/>
    <w:rsid w:val="000843E7"/>
    <w:rsid w:val="00087CC0"/>
    <w:rsid w:val="00096215"/>
    <w:rsid w:val="000A00CB"/>
    <w:rsid w:val="000C3E0A"/>
    <w:rsid w:val="000C54CE"/>
    <w:rsid w:val="000D12A1"/>
    <w:rsid w:val="000D6898"/>
    <w:rsid w:val="000E1894"/>
    <w:rsid w:val="000E5B8D"/>
    <w:rsid w:val="000E65B7"/>
    <w:rsid w:val="000E66D5"/>
    <w:rsid w:val="000F00FD"/>
    <w:rsid w:val="000F0F6A"/>
    <w:rsid w:val="000F364A"/>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72E7"/>
    <w:rsid w:val="001A5ADA"/>
    <w:rsid w:val="001B0279"/>
    <w:rsid w:val="001C70B8"/>
    <w:rsid w:val="001D02BA"/>
    <w:rsid w:val="001D198A"/>
    <w:rsid w:val="001D685D"/>
    <w:rsid w:val="001D6904"/>
    <w:rsid w:val="001E4DF1"/>
    <w:rsid w:val="001F7B0D"/>
    <w:rsid w:val="00201950"/>
    <w:rsid w:val="00201EF5"/>
    <w:rsid w:val="00203AEC"/>
    <w:rsid w:val="00207B4A"/>
    <w:rsid w:val="00213CFB"/>
    <w:rsid w:val="00232E23"/>
    <w:rsid w:val="00233564"/>
    <w:rsid w:val="00234FE7"/>
    <w:rsid w:val="00235CFD"/>
    <w:rsid w:val="00246502"/>
    <w:rsid w:val="00246746"/>
    <w:rsid w:val="0025357A"/>
    <w:rsid w:val="00264750"/>
    <w:rsid w:val="002662B6"/>
    <w:rsid w:val="00283E9C"/>
    <w:rsid w:val="002861D6"/>
    <w:rsid w:val="00287688"/>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A1099"/>
    <w:rsid w:val="003A37A3"/>
    <w:rsid w:val="003A4CA5"/>
    <w:rsid w:val="003B0DEE"/>
    <w:rsid w:val="003B1751"/>
    <w:rsid w:val="003B4D6D"/>
    <w:rsid w:val="003C0DB3"/>
    <w:rsid w:val="003C30F5"/>
    <w:rsid w:val="003C7873"/>
    <w:rsid w:val="003C79E0"/>
    <w:rsid w:val="003D0F6E"/>
    <w:rsid w:val="003D116A"/>
    <w:rsid w:val="003D42CA"/>
    <w:rsid w:val="003D7167"/>
    <w:rsid w:val="003E1E1E"/>
    <w:rsid w:val="003E3016"/>
    <w:rsid w:val="003E75ED"/>
    <w:rsid w:val="003F33E4"/>
    <w:rsid w:val="003F349F"/>
    <w:rsid w:val="003F3F4F"/>
    <w:rsid w:val="003F5926"/>
    <w:rsid w:val="004016B6"/>
    <w:rsid w:val="00402C57"/>
    <w:rsid w:val="004060C1"/>
    <w:rsid w:val="00414E72"/>
    <w:rsid w:val="0041783E"/>
    <w:rsid w:val="004238C6"/>
    <w:rsid w:val="00431FF7"/>
    <w:rsid w:val="0044638A"/>
    <w:rsid w:val="004518AF"/>
    <w:rsid w:val="00456E62"/>
    <w:rsid w:val="004629ED"/>
    <w:rsid w:val="00463E59"/>
    <w:rsid w:val="00463F47"/>
    <w:rsid w:val="00473FB9"/>
    <w:rsid w:val="004742DB"/>
    <w:rsid w:val="00483552"/>
    <w:rsid w:val="00485F35"/>
    <w:rsid w:val="004863D7"/>
    <w:rsid w:val="004919BC"/>
    <w:rsid w:val="00492B48"/>
    <w:rsid w:val="00493D50"/>
    <w:rsid w:val="004A013E"/>
    <w:rsid w:val="004A6758"/>
    <w:rsid w:val="004A71D8"/>
    <w:rsid w:val="004B3825"/>
    <w:rsid w:val="004B4A11"/>
    <w:rsid w:val="004B4CC3"/>
    <w:rsid w:val="004C5974"/>
    <w:rsid w:val="004D1B01"/>
    <w:rsid w:val="004F3DCD"/>
    <w:rsid w:val="004F54E0"/>
    <w:rsid w:val="004F6DF6"/>
    <w:rsid w:val="00500870"/>
    <w:rsid w:val="00524BA0"/>
    <w:rsid w:val="00524FA8"/>
    <w:rsid w:val="00525193"/>
    <w:rsid w:val="0052578E"/>
    <w:rsid w:val="005402D8"/>
    <w:rsid w:val="005451C6"/>
    <w:rsid w:val="00546413"/>
    <w:rsid w:val="005470AC"/>
    <w:rsid w:val="00557EBB"/>
    <w:rsid w:val="0056260E"/>
    <w:rsid w:val="0056428B"/>
    <w:rsid w:val="00565DEE"/>
    <w:rsid w:val="00571440"/>
    <w:rsid w:val="00572605"/>
    <w:rsid w:val="00572FEF"/>
    <w:rsid w:val="005738C2"/>
    <w:rsid w:val="00577E45"/>
    <w:rsid w:val="00583268"/>
    <w:rsid w:val="005863BD"/>
    <w:rsid w:val="00592218"/>
    <w:rsid w:val="00593EA8"/>
    <w:rsid w:val="005A5708"/>
    <w:rsid w:val="005B4ED3"/>
    <w:rsid w:val="005B5F73"/>
    <w:rsid w:val="005C3080"/>
    <w:rsid w:val="005C3F27"/>
    <w:rsid w:val="005C489C"/>
    <w:rsid w:val="005C59FB"/>
    <w:rsid w:val="005D3767"/>
    <w:rsid w:val="005D6CB0"/>
    <w:rsid w:val="005E12F0"/>
    <w:rsid w:val="005E52A4"/>
    <w:rsid w:val="005F021F"/>
    <w:rsid w:val="005F0B01"/>
    <w:rsid w:val="0060528F"/>
    <w:rsid w:val="00611BFF"/>
    <w:rsid w:val="006133BE"/>
    <w:rsid w:val="00614AA6"/>
    <w:rsid w:val="00620F28"/>
    <w:rsid w:val="00622185"/>
    <w:rsid w:val="006252F5"/>
    <w:rsid w:val="006305F6"/>
    <w:rsid w:val="00631969"/>
    <w:rsid w:val="00636017"/>
    <w:rsid w:val="00640614"/>
    <w:rsid w:val="006426BC"/>
    <w:rsid w:val="006428AF"/>
    <w:rsid w:val="00660590"/>
    <w:rsid w:val="00661FD3"/>
    <w:rsid w:val="00666D75"/>
    <w:rsid w:val="006801A3"/>
    <w:rsid w:val="00692DF1"/>
    <w:rsid w:val="00696E5F"/>
    <w:rsid w:val="00697782"/>
    <w:rsid w:val="006A36DF"/>
    <w:rsid w:val="006B73F7"/>
    <w:rsid w:val="006C706D"/>
    <w:rsid w:val="006D04F9"/>
    <w:rsid w:val="006D3EEC"/>
    <w:rsid w:val="006D49FD"/>
    <w:rsid w:val="006D7FBE"/>
    <w:rsid w:val="006E2132"/>
    <w:rsid w:val="006E268A"/>
    <w:rsid w:val="006E56DA"/>
    <w:rsid w:val="006E5F82"/>
    <w:rsid w:val="006E6CB2"/>
    <w:rsid w:val="006F273B"/>
    <w:rsid w:val="006F3720"/>
    <w:rsid w:val="007118F0"/>
    <w:rsid w:val="007145B6"/>
    <w:rsid w:val="0073193B"/>
    <w:rsid w:val="007344AD"/>
    <w:rsid w:val="007352C8"/>
    <w:rsid w:val="00735D97"/>
    <w:rsid w:val="0075588B"/>
    <w:rsid w:val="00757AC9"/>
    <w:rsid w:val="00764E8D"/>
    <w:rsid w:val="00765261"/>
    <w:rsid w:val="0077579D"/>
    <w:rsid w:val="00776EBB"/>
    <w:rsid w:val="007849E6"/>
    <w:rsid w:val="00790E6A"/>
    <w:rsid w:val="00792105"/>
    <w:rsid w:val="00796B3D"/>
    <w:rsid w:val="007A3C33"/>
    <w:rsid w:val="007A4037"/>
    <w:rsid w:val="007B3928"/>
    <w:rsid w:val="007B47D1"/>
    <w:rsid w:val="007B7635"/>
    <w:rsid w:val="007C770F"/>
    <w:rsid w:val="007D0021"/>
    <w:rsid w:val="007E7809"/>
    <w:rsid w:val="007E7A33"/>
    <w:rsid w:val="007F2A93"/>
    <w:rsid w:val="007F2B38"/>
    <w:rsid w:val="007F3337"/>
    <w:rsid w:val="007F66AA"/>
    <w:rsid w:val="00800C1B"/>
    <w:rsid w:val="00803961"/>
    <w:rsid w:val="00814411"/>
    <w:rsid w:val="00816B0F"/>
    <w:rsid w:val="00833C59"/>
    <w:rsid w:val="008403D5"/>
    <w:rsid w:val="00842026"/>
    <w:rsid w:val="00842527"/>
    <w:rsid w:val="00850940"/>
    <w:rsid w:val="0085317D"/>
    <w:rsid w:val="008572C0"/>
    <w:rsid w:val="0086300F"/>
    <w:rsid w:val="008637C9"/>
    <w:rsid w:val="00866104"/>
    <w:rsid w:val="00867F9F"/>
    <w:rsid w:val="0087109E"/>
    <w:rsid w:val="00881B00"/>
    <w:rsid w:val="00887DE2"/>
    <w:rsid w:val="00892E5B"/>
    <w:rsid w:val="00895C2A"/>
    <w:rsid w:val="008960C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7560"/>
    <w:rsid w:val="00921B39"/>
    <w:rsid w:val="009221BD"/>
    <w:rsid w:val="00927CB6"/>
    <w:rsid w:val="00930C11"/>
    <w:rsid w:val="00932C03"/>
    <w:rsid w:val="00935C8A"/>
    <w:rsid w:val="009459FB"/>
    <w:rsid w:val="009524DC"/>
    <w:rsid w:val="009542BF"/>
    <w:rsid w:val="009553A8"/>
    <w:rsid w:val="0096084B"/>
    <w:rsid w:val="0097256D"/>
    <w:rsid w:val="00973A0F"/>
    <w:rsid w:val="0098323C"/>
    <w:rsid w:val="00983C57"/>
    <w:rsid w:val="00984C48"/>
    <w:rsid w:val="00986227"/>
    <w:rsid w:val="009A172E"/>
    <w:rsid w:val="009A24AE"/>
    <w:rsid w:val="009B6C55"/>
    <w:rsid w:val="009C4A0D"/>
    <w:rsid w:val="009D2139"/>
    <w:rsid w:val="009D36BE"/>
    <w:rsid w:val="009E067F"/>
    <w:rsid w:val="009E2878"/>
    <w:rsid w:val="009E3481"/>
    <w:rsid w:val="009E7CB7"/>
    <w:rsid w:val="009F0C14"/>
    <w:rsid w:val="009F1EC5"/>
    <w:rsid w:val="009F35FB"/>
    <w:rsid w:val="009F50BB"/>
    <w:rsid w:val="00A020F6"/>
    <w:rsid w:val="00A062B6"/>
    <w:rsid w:val="00A070D4"/>
    <w:rsid w:val="00A10FC4"/>
    <w:rsid w:val="00A15874"/>
    <w:rsid w:val="00A23F49"/>
    <w:rsid w:val="00A2543B"/>
    <w:rsid w:val="00A32C2C"/>
    <w:rsid w:val="00A434FE"/>
    <w:rsid w:val="00A60085"/>
    <w:rsid w:val="00A6043F"/>
    <w:rsid w:val="00A7131B"/>
    <w:rsid w:val="00A72B92"/>
    <w:rsid w:val="00A73716"/>
    <w:rsid w:val="00A745F0"/>
    <w:rsid w:val="00A74CCB"/>
    <w:rsid w:val="00A7683E"/>
    <w:rsid w:val="00A808DD"/>
    <w:rsid w:val="00A8174D"/>
    <w:rsid w:val="00A8286B"/>
    <w:rsid w:val="00AA3B4A"/>
    <w:rsid w:val="00AA6346"/>
    <w:rsid w:val="00AA7317"/>
    <w:rsid w:val="00AB76A2"/>
    <w:rsid w:val="00AC358F"/>
    <w:rsid w:val="00AC4319"/>
    <w:rsid w:val="00AD794D"/>
    <w:rsid w:val="00AE0B8C"/>
    <w:rsid w:val="00AE3E87"/>
    <w:rsid w:val="00B00600"/>
    <w:rsid w:val="00B00B62"/>
    <w:rsid w:val="00B01121"/>
    <w:rsid w:val="00B05177"/>
    <w:rsid w:val="00B05E70"/>
    <w:rsid w:val="00B07A5B"/>
    <w:rsid w:val="00B10584"/>
    <w:rsid w:val="00B12464"/>
    <w:rsid w:val="00B25EB5"/>
    <w:rsid w:val="00B276C9"/>
    <w:rsid w:val="00B27770"/>
    <w:rsid w:val="00B32BF9"/>
    <w:rsid w:val="00B3370D"/>
    <w:rsid w:val="00B371CD"/>
    <w:rsid w:val="00B40DBE"/>
    <w:rsid w:val="00B55699"/>
    <w:rsid w:val="00B63711"/>
    <w:rsid w:val="00B72117"/>
    <w:rsid w:val="00B73A79"/>
    <w:rsid w:val="00B73F0E"/>
    <w:rsid w:val="00B80019"/>
    <w:rsid w:val="00B85563"/>
    <w:rsid w:val="00B9009D"/>
    <w:rsid w:val="00B9354B"/>
    <w:rsid w:val="00BA1402"/>
    <w:rsid w:val="00BA780F"/>
    <w:rsid w:val="00BB1106"/>
    <w:rsid w:val="00BB1E52"/>
    <w:rsid w:val="00BD0908"/>
    <w:rsid w:val="00BF5584"/>
    <w:rsid w:val="00BF7FA8"/>
    <w:rsid w:val="00C009C1"/>
    <w:rsid w:val="00C05503"/>
    <w:rsid w:val="00C0716E"/>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435F"/>
    <w:rsid w:val="00CF0165"/>
    <w:rsid w:val="00CF0ADB"/>
    <w:rsid w:val="00CF2EA4"/>
    <w:rsid w:val="00CF39FE"/>
    <w:rsid w:val="00CF477E"/>
    <w:rsid w:val="00D03078"/>
    <w:rsid w:val="00D0535A"/>
    <w:rsid w:val="00D10138"/>
    <w:rsid w:val="00D21409"/>
    <w:rsid w:val="00D2149E"/>
    <w:rsid w:val="00D23169"/>
    <w:rsid w:val="00D25E56"/>
    <w:rsid w:val="00D27DDB"/>
    <w:rsid w:val="00D31B7C"/>
    <w:rsid w:val="00D3620B"/>
    <w:rsid w:val="00D526A2"/>
    <w:rsid w:val="00D52F28"/>
    <w:rsid w:val="00D546FE"/>
    <w:rsid w:val="00D55F3A"/>
    <w:rsid w:val="00D57CDF"/>
    <w:rsid w:val="00D62CD8"/>
    <w:rsid w:val="00D638C5"/>
    <w:rsid w:val="00D6567C"/>
    <w:rsid w:val="00D702C2"/>
    <w:rsid w:val="00D74D12"/>
    <w:rsid w:val="00D75B75"/>
    <w:rsid w:val="00D76CA7"/>
    <w:rsid w:val="00D80C4C"/>
    <w:rsid w:val="00D837DD"/>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3F8C"/>
    <w:rsid w:val="00E11F97"/>
    <w:rsid w:val="00E41295"/>
    <w:rsid w:val="00E432F0"/>
    <w:rsid w:val="00E52B2E"/>
    <w:rsid w:val="00E575CF"/>
    <w:rsid w:val="00E712CA"/>
    <w:rsid w:val="00E71D31"/>
    <w:rsid w:val="00E75F0C"/>
    <w:rsid w:val="00E90616"/>
    <w:rsid w:val="00E93647"/>
    <w:rsid w:val="00EA1E69"/>
    <w:rsid w:val="00EA670E"/>
    <w:rsid w:val="00EA7625"/>
    <w:rsid w:val="00EB3DF6"/>
    <w:rsid w:val="00EB4D85"/>
    <w:rsid w:val="00EC0D9E"/>
    <w:rsid w:val="00EC2FAB"/>
    <w:rsid w:val="00EC3E55"/>
    <w:rsid w:val="00EC6079"/>
    <w:rsid w:val="00ED23BB"/>
    <w:rsid w:val="00ED393B"/>
    <w:rsid w:val="00ED3CC4"/>
    <w:rsid w:val="00ED706E"/>
    <w:rsid w:val="00EE6673"/>
    <w:rsid w:val="00EF5E06"/>
    <w:rsid w:val="00F03557"/>
    <w:rsid w:val="00F12521"/>
    <w:rsid w:val="00F125C1"/>
    <w:rsid w:val="00F13568"/>
    <w:rsid w:val="00F138E8"/>
    <w:rsid w:val="00F21AAC"/>
    <w:rsid w:val="00F24CC1"/>
    <w:rsid w:val="00F33A25"/>
    <w:rsid w:val="00F37465"/>
    <w:rsid w:val="00F407BB"/>
    <w:rsid w:val="00F41C21"/>
    <w:rsid w:val="00F4585E"/>
    <w:rsid w:val="00F506D5"/>
    <w:rsid w:val="00F54AAB"/>
    <w:rsid w:val="00F61294"/>
    <w:rsid w:val="00F70588"/>
    <w:rsid w:val="00F70CC7"/>
    <w:rsid w:val="00F71FBD"/>
    <w:rsid w:val="00F75910"/>
    <w:rsid w:val="00F92010"/>
    <w:rsid w:val="00F95FE0"/>
    <w:rsid w:val="00FA3E42"/>
    <w:rsid w:val="00FA79C5"/>
    <w:rsid w:val="00FB0CB0"/>
    <w:rsid w:val="00FB4A38"/>
    <w:rsid w:val="00FC0CDD"/>
    <w:rsid w:val="00FC31D5"/>
    <w:rsid w:val="00FC60A3"/>
    <w:rsid w:val="00FC6D07"/>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19</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053325E6-C845-4805-B835-F94E10624A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Pages>22</Pages>
  <Words>7396</Words>
  <Characters>40678</Characters>
  <Application>Microsoft Office Word</Application>
  <DocSecurity>0</DocSecurity>
  <Lines>338</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418</cp:revision>
  <dcterms:created xsi:type="dcterms:W3CDTF">2025-01-15T03:43:00Z</dcterms:created>
  <dcterms:modified xsi:type="dcterms:W3CDTF">2025-05-18T13:13:00Z</dcterms:modified>
</cp:coreProperties>
</file>