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">
                <v:group id="Group 1328031132" o:spid="_x0000_s1027" style="position:absolute;left:39159;top:31272;width:28601;height:13055" coordsize="28600,13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">
                  <v:rect id="Rectangle 440643668" o:spid="_x0000_s1028" style="position:absolute;width:28600;height:130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&#13;&#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&#13;&#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&#13;&#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">
                    <v:imagedata r:id="rId10" o:title=""/>
                  </v:shape>
                </v:group>
                <w10:anchorlock/>
              </v:group>
            </w:pict>
          </mc:Fallback>
        </mc:AlternateContent>
      </w:r>
    </w:p>
    <w:p w14:paraId="79F70EF5" w14:textId="77777777" w:rsidR="00F407BB" w:rsidRDefault="00000000" w:rsidP="00F407BB">
      <w:pPr>
        <w:pStyle w:val="Title"/>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itle"/>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itle"/>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">
                <v:group id="Group 2016719191" o:spid="_x0000_s1033" style="position:absolute;left:27266;top:13222;width:52387;height:49155" coordsize="59954,609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">
                  <v:rect id="Rectangle 1253188558" o:spid="_x0000_s1034" style="position:absolute;width:59954;height:60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&#13;&#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">
                    <v:imagedata r:id="rId12" o:title=""/>
                  </v:shape>
                  <v:rect id="Rectangle 611646483" o:spid="_x0000_s1036" style="position:absolute;left:37764;width:22097;height:7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&#13;&#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itle"/>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itle"/>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08B7D15C" w14:textId="16633C0D"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F407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73944F23"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F407BB">
            <w:rPr>
              <w:noProof/>
            </w:rPr>
            <w:t>(Rossi, 2021)</w:t>
          </w:r>
          <w:r w:rsidR="00032404" w:rsidRPr="00C324DD">
            <w:rPr>
              <w:i/>
            </w:rPr>
            <w:fldChar w:fldCharType="end"/>
          </w:r>
        </w:sdtContent>
      </w:sdt>
      <w:commentRangeStart w:id="1"/>
      <w:commentRangeEnd w:id="1"/>
      <w:r w:rsidR="00194D85">
        <w:rPr>
          <w:rStyle w:val="CommentReference"/>
        </w:rPr>
        <w:commentReference w:id="1"/>
      </w:r>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F407BB">
            <w:rPr>
              <w:noProof/>
            </w:rPr>
            <w:t>(Rani, 2020)</w:t>
          </w:r>
          <w:r w:rsidR="009F50BB" w:rsidRPr="00C324DD">
            <w:rPr>
              <w:i/>
            </w:rPr>
            <w:fldChar w:fldCharType="end"/>
          </w:r>
        </w:sdtContent>
      </w:sdt>
      <w:r w:rsidRPr="00C324DD">
        <w:rPr>
          <w:i/>
        </w:rPr>
        <w:t>.</w:t>
      </w:r>
    </w:p>
    <w:p w14:paraId="1C2482D2" w14:textId="248FE170"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F407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2E022D96" w14:textId="16326375"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60417F48" w:rsidR="00CD2A39" w:rsidRDefault="00557EBB" w:rsidP="00B00B62">
      <w:pPr>
        <w:jc w:val="both"/>
        <w:rPr>
          <w:i/>
        </w:rPr>
      </w:pPr>
      <w:r>
        <w:rPr>
          <w:i/>
        </w:rPr>
        <w:t>En el programa de la carrera son contempladas diversas</w:t>
      </w:r>
      <w:del w:id="2" w:author="Katherine Malena Chiluiza Garcia" w:date="2025-04-22T11:08:00Z">
        <w:r w:rsidDel="00194D85">
          <w:rPr>
            <w:i/>
          </w:rPr>
          <w:delText xml:space="preserve"> las</w:delText>
        </w:r>
      </w:del>
      <w:r>
        <w:rPr>
          <w:i/>
        </w:rPr>
        <w:t xml:space="preserve">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ins w:id="3" w:author="Katherine Malena Chiluiza Garcia" w:date="2025-04-22T11:08:00Z">
        <w:r w:rsidR="00194D85">
          <w:rPr>
            <w:i/>
          </w:rPr>
          <w:t>, t</w:t>
        </w:r>
      </w:ins>
      <w:ins w:id="4" w:author="Katherine Malena Chiluiza Garcia" w:date="2025-04-22T11:09:00Z">
        <w:r w:rsidR="00194D85">
          <w:rPr>
            <w:i/>
          </w:rPr>
          <w:t xml:space="preserve">anto a nivel individual como grupal, que es una de las característicias del constructivismo. Esto es que el aprendiz este activo como individuo y que se afiance su conocimiento en la co-construcción de su aprendizaje.  </w:t>
        </w:r>
      </w:ins>
      <w:del w:id="5" w:author="Katherine Malena Chiluiza Garcia" w:date="2025-04-22T11:08:00Z">
        <w:r w:rsidR="00391AA8" w:rsidDel="00194D85">
          <w:rPr>
            <w:i/>
          </w:rPr>
          <w:delText>.</w:delText>
        </w:r>
        <w:r w:rsidR="00CD2A39" w:rsidDel="00194D85">
          <w:rPr>
            <w:i/>
          </w:rPr>
          <w:delText xml:space="preserve"> </w:delText>
        </w:r>
      </w:del>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0C139A3" w14:textId="6B69B0C2"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w:t>
      </w:r>
      <w:commentRangeStart w:id="6"/>
      <w:r>
        <w:rPr>
          <w:i/>
        </w:rPr>
        <w:t xml:space="preserve">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a</w:t>
      </w:r>
      <w:commentRangeEnd w:id="6"/>
      <w:r w:rsidR="00194D85">
        <w:rPr>
          <w:rStyle w:val="CommentReference"/>
        </w:rPr>
        <w:commentReference w:id="6"/>
      </w:r>
      <w:r w:rsidRPr="0000642D">
        <w:rPr>
          <w:i/>
        </w:rPr>
        <w:t xml:space="preserve">;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7511448A"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Computing Competencies for Undergraduate Data Science Curricula ACM Data Science Task Force</w:t>
      </w:r>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F407BB">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Computer Science Curricula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F407BB">
            <w:rPr>
              <w:i/>
              <w:noProof/>
            </w:rPr>
            <w:t xml:space="preserve"> </w:t>
          </w:r>
          <w:r w:rsidR="00F407BB">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y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76EBF631" w14:textId="684B400C"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F407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40FE80E3"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D62CD8">
        <w:rPr>
          <w:i/>
        </w:rPr>
        <w:t xml:space="preserve">, quienes </w:t>
      </w:r>
      <w:r w:rsidR="00A070D4">
        <w:rPr>
          <w:i/>
        </w:rPr>
        <w:t xml:space="preserve">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1EC5170A" w14:textId="7233321D"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F407BB">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3FDAFFCE" w14:textId="6F218B66"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3C66406E" w14:textId="22EFADD7"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F407BB">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4543B4F4" w14:textId="0608FB4E" w:rsidR="00F37465" w:rsidRPr="003306E1" w:rsidRDefault="00D62CD8" w:rsidP="00ED706E">
      <w:pPr>
        <w:jc w:val="both"/>
        <w:rPr>
          <w:i/>
        </w:rPr>
      </w:pPr>
      <w:r w:rsidRPr="00D62CD8">
        <w:rPr>
          <w:i/>
          <w:iCs/>
          <w:lang w:val="es-ES"/>
        </w:rPr>
        <w:t xml:space="preserve">Expertos en la industria </w:t>
      </w:r>
      <w:r w:rsidR="0004606C">
        <w:rPr>
          <w:i/>
          <w:iCs/>
          <w:lang w:val="es-ES"/>
        </w:rPr>
        <w:t xml:space="preserve">consultados </w:t>
      </w:r>
      <w:r w:rsidR="0004606C" w:rsidRPr="0004606C">
        <w:rPr>
          <w:i/>
          <w:iCs/>
          <w:lang w:val="es-ES"/>
        </w:rPr>
        <w:t>destaca</w:t>
      </w:r>
      <w:r w:rsidR="0004606C">
        <w:rPr>
          <w:i/>
          <w:iCs/>
          <w:lang w:val="es-ES"/>
        </w:rPr>
        <w:t>n la necesidad</w:t>
      </w:r>
      <w:r w:rsidR="0004606C" w:rsidRPr="0004606C">
        <w:rPr>
          <w:i/>
          <w:iCs/>
          <w:lang w:val="es-ES"/>
        </w:rPr>
        <w:t xml:space="preserve"> </w:t>
      </w:r>
      <w:r w:rsidR="0004606C">
        <w:rPr>
          <w:i/>
          <w:iCs/>
          <w:lang w:val="es-ES"/>
        </w:rPr>
        <w:t>d</w:t>
      </w:r>
      <w:r w:rsidR="0004606C" w:rsidRPr="0004606C">
        <w:rPr>
          <w:i/>
          <w:iCs/>
          <w:lang w:val="es-ES"/>
        </w:rPr>
        <w:t xml:space="preserve">el dominio de lenguajes de </w:t>
      </w:r>
      <w:r w:rsidR="006426BC">
        <w:rPr>
          <w:i/>
          <w:iCs/>
          <w:lang w:val="es-ES"/>
        </w:rPr>
        <w:t>informáticos</w:t>
      </w:r>
      <w:r w:rsidR="0004606C" w:rsidRPr="0004606C">
        <w:rPr>
          <w:i/>
          <w:iCs/>
          <w:lang w:val="es-ES"/>
        </w:rPr>
        <w:t xml:space="preserve"> como Python y SQL, esenciales para el análisis, modelado y manipulación de grandes volúmenes de datos. </w:t>
      </w:r>
      <w:r w:rsidR="00201EF5">
        <w:rPr>
          <w:i/>
          <w:iCs/>
          <w:lang w:val="es-ES"/>
        </w:rPr>
        <w:t xml:space="preserve">Deben contar con </w:t>
      </w:r>
      <w:r w:rsidR="0004606C" w:rsidRPr="0004606C">
        <w:rPr>
          <w:i/>
          <w:iCs/>
          <w:lang w:val="es-ES"/>
        </w:rPr>
        <w:t xml:space="preserve">una sólida base en estadística, álgebra lineal y cálculo, indispensables para el desarrollo de modelos de machine </w:t>
      </w:r>
      <w:proofErr w:type="spellStart"/>
      <w:r w:rsidR="0004606C" w:rsidRPr="0004606C">
        <w:rPr>
          <w:i/>
          <w:iCs/>
          <w:lang w:val="es-ES"/>
        </w:rPr>
        <w:t>learning</w:t>
      </w:r>
      <w:proofErr w:type="spellEnd"/>
      <w:r w:rsidR="0004606C" w:rsidRPr="0004606C">
        <w:rPr>
          <w:i/>
          <w:iCs/>
          <w:lang w:val="es-ES"/>
        </w:rPr>
        <w:t xml:space="preserve"> e inteligencia artificial.</w:t>
      </w:r>
      <w:r w:rsidR="0004606C">
        <w:rPr>
          <w:i/>
          <w:iCs/>
          <w:lang w:val="es-ES"/>
        </w:rPr>
        <w:t xml:space="preserve"> </w:t>
      </w:r>
      <w:r w:rsidR="00201EF5">
        <w:rPr>
          <w:i/>
          <w:iCs/>
          <w:lang w:val="es-ES"/>
        </w:rPr>
        <w:t xml:space="preserve">Finalmente, deben </w:t>
      </w:r>
      <w:r w:rsidR="00201EF5">
        <w:rPr>
          <w:i/>
          <w:iCs/>
        </w:rPr>
        <w:t xml:space="preserve">poseer </w:t>
      </w:r>
      <w:r w:rsidR="0004606C">
        <w:rPr>
          <w:i/>
          <w:iCs/>
        </w:rPr>
        <w:t xml:space="preserve">las habilidades </w:t>
      </w:r>
      <w:r w:rsidR="0004606C" w:rsidRPr="0004606C">
        <w:rPr>
          <w:i/>
          <w:iCs/>
        </w:rPr>
        <w:t>para trabajar en entornos distribuidos y en la nube, utilizando herramientas como Docker, plataformas como AWS, Google Cloud y Azure, e implementando APIs para el despliegue de soluciones inteligentes.</w:t>
      </w:r>
      <w:r w:rsidR="0004606C">
        <w:rPr>
          <w:i/>
          <w:iCs/>
        </w:rPr>
        <w:t xml:space="preserve"> </w:t>
      </w:r>
      <w:r w:rsidR="0004606C" w:rsidRPr="0004606C">
        <w:rPr>
          <w:i/>
          <w:iCs/>
        </w:rPr>
        <w:t xml:space="preserve">Estas habilidades técnicas se complementan con competencias transversales como la comunicación efectiva, la capacidad para presentar y defender proyectos ante </w:t>
      </w:r>
      <w:r w:rsidR="0004606C">
        <w:rPr>
          <w:i/>
          <w:iCs/>
        </w:rPr>
        <w:t>los interesados en las soluciones</w:t>
      </w:r>
      <w:r w:rsidR="0004606C" w:rsidRPr="0004606C">
        <w:rPr>
          <w:i/>
          <w:iCs/>
        </w:rPr>
        <w:t>, el trabajo colaborativo y la orientación al cliente.</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06E50BFB" w14:textId="22B5E58A" w:rsidR="00F37465" w:rsidRDefault="00F37465" w:rsidP="00F37465">
      <w:pPr>
        <w:jc w:val="both"/>
        <w:rPr>
          <w:i/>
        </w:rPr>
      </w:pPr>
      <w:r>
        <w:rPr>
          <w:i/>
        </w:rPr>
        <w:t xml:space="preserve">En el reporte </w:t>
      </w:r>
      <w:r w:rsidRPr="00072549">
        <w:rPr>
          <w:i/>
        </w:rPr>
        <w:t>Future of Jobs Report 2025</w:t>
      </w:r>
      <w:r>
        <w:rPr>
          <w:i/>
        </w:rPr>
        <w:t xml:space="preserve"> </w:t>
      </w:r>
      <w:sdt>
        <w:sdtPr>
          <w:rPr>
            <w:i/>
          </w:rPr>
          <w:id w:val="1459231304"/>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 xml:space="preserve">, del </w:t>
      </w:r>
      <w:r w:rsidRPr="00072549">
        <w:rPr>
          <w:i/>
        </w:rPr>
        <w:t>Foro Económico Mundial</w:t>
      </w:r>
      <w:r>
        <w:rPr>
          <w:i/>
        </w:rPr>
        <w:t xml:space="preserve">, </w:t>
      </w:r>
      <w:r w:rsidRPr="00072549">
        <w:rPr>
          <w:i/>
        </w:rPr>
        <w:t>presenta un análisis prospectivo sobre la evolución del empleo,</w:t>
      </w:r>
      <w:r>
        <w:rPr>
          <w:i/>
        </w:rPr>
        <w:t xml:space="preserve"> </w:t>
      </w:r>
      <w:r w:rsidRPr="00072549">
        <w:rPr>
          <w:i/>
        </w:rPr>
        <w:t xml:space="preserve">identificando las </w:t>
      </w:r>
      <w:r>
        <w:rPr>
          <w:i/>
        </w:rPr>
        <w:t>habilidades</w:t>
      </w:r>
      <w:r w:rsidRPr="00072549">
        <w:rPr>
          <w:i/>
        </w:rPr>
        <w:t xml:space="preserve"> clave que están moldeando el mercado laboral global hasta el año 2030</w:t>
      </w:r>
      <w:r>
        <w:rPr>
          <w:i/>
        </w:rPr>
        <w:t xml:space="preserve">. </w:t>
      </w:r>
      <w:r w:rsidRPr="00414E72">
        <w:rPr>
          <w:i/>
        </w:rPr>
        <w:t xml:space="preserve">Entre ellas destacan el pensamiento analítico, creativo y sistémico, fundamentales para la interpretación de datos complejos y el diseño de soluciones innovadoras. Asimismo, </w:t>
      </w:r>
      <w:r>
        <w:rPr>
          <w:i/>
        </w:rPr>
        <w:t>los profesionales deben contar con</w:t>
      </w:r>
      <w:r w:rsidRPr="00414E72">
        <w:rPr>
          <w:i/>
        </w:rPr>
        <w:t xml:space="preserve"> competencias técnicas clave como programación, alfabetización digital, análisis de grandes volúmenes de datos (Big Data), y aplicación de inteligencia artificial.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Pr>
          <w:i/>
        </w:rPr>
        <w:t xml:space="preserve"> la carrera</w:t>
      </w:r>
      <w:r w:rsidRPr="00414E72">
        <w:rPr>
          <w:i/>
        </w:rPr>
        <w:t xml:space="preserve"> como perfiles altamente competitivos y versátiles en un entorno laboral </w:t>
      </w:r>
      <w:r>
        <w:rPr>
          <w:i/>
        </w:rPr>
        <w:t>nacional e internacional.</w:t>
      </w:r>
      <w:r w:rsidRPr="006B73F7">
        <w:rPr>
          <w:i/>
        </w:rPr>
        <w:t xml:space="preserve"> </w:t>
      </w:r>
    </w:p>
    <w:p w14:paraId="20AB66D5" w14:textId="3284F8ED" w:rsidR="00B9009D" w:rsidRDefault="00B9009D" w:rsidP="00B9009D">
      <w:pPr>
        <w:jc w:val="both"/>
        <w:rPr>
          <w:i/>
          <w:iCs/>
        </w:rPr>
      </w:pPr>
      <w:r>
        <w:rPr>
          <w:i/>
        </w:rPr>
        <w:t>El</w:t>
      </w:r>
      <w:r w:rsidRPr="003306E1">
        <w:rPr>
          <w:i/>
        </w:rPr>
        <w:t xml:space="preserve"> AI Index Steering Committee en su </w:t>
      </w:r>
      <w:r w:rsidRPr="003306E1">
        <w:rPr>
          <w:i/>
          <w:iCs/>
        </w:rPr>
        <w:t xml:space="preserve">Artificial Intelligence Index Report 2025 </w:t>
      </w:r>
      <w:sdt>
        <w:sdtPr>
          <w:rPr>
            <w:i/>
            <w:iCs/>
            <w:lang w:val="en-US"/>
          </w:rPr>
          <w:id w:val="2066451859"/>
          <w:citation/>
        </w:sdtPr>
        <w:sdtContent>
          <w:r>
            <w:rPr>
              <w:i/>
              <w:iCs/>
              <w:lang w:val="en-US"/>
            </w:rPr>
            <w:fldChar w:fldCharType="begin"/>
          </w:r>
          <w:r w:rsidRPr="003306E1">
            <w:rPr>
              <w:i/>
              <w:iCs/>
            </w:rPr>
            <w:instrText xml:space="preserve">CITATION AII25 \l 12298 </w:instrText>
          </w:r>
          <w:r>
            <w:rPr>
              <w:i/>
              <w:iCs/>
              <w:lang w:val="en-US"/>
            </w:rPr>
            <w:fldChar w:fldCharType="separate"/>
          </w:r>
          <w:r w:rsidR="00F407BB">
            <w:rPr>
              <w:noProof/>
            </w:rPr>
            <w:t>(Committee, 2025)</w:t>
          </w:r>
          <w:r>
            <w:rPr>
              <w:i/>
              <w:iCs/>
              <w:lang w:val="en-US"/>
            </w:rPr>
            <w:fldChar w:fldCharType="end"/>
          </w:r>
        </w:sdtContent>
      </w:sdt>
      <w:r w:rsidRPr="003306E1">
        <w:rPr>
          <w:i/>
          <w:iCs/>
        </w:rPr>
        <w:t xml:space="preserve"> </w:t>
      </w:r>
      <w:r>
        <w:rPr>
          <w:i/>
          <w:iCs/>
        </w:rPr>
        <w:t>identifica que</w:t>
      </w:r>
      <w:r w:rsidRPr="003306E1">
        <w:rPr>
          <w:i/>
          <w:iCs/>
        </w:rPr>
        <w:t xml:space="preserve"> los </w:t>
      </w:r>
      <w:r>
        <w:rPr>
          <w:i/>
          <w:iCs/>
        </w:rPr>
        <w:t xml:space="preserve">graduados en esta área deben desenvolverse </w:t>
      </w:r>
      <w:r w:rsidRPr="003306E1">
        <w:rPr>
          <w:i/>
          <w:iCs/>
        </w:rPr>
        <w:t>en un entorno tecnológico en constante evolución, donde la integración de modelos de lenguaje, visión por computadora, razonamiento complejo y agentes autónomos se vuelve cada vez más esencial.</w:t>
      </w:r>
      <w:r w:rsidRPr="00803961">
        <w:t xml:space="preserve"> </w:t>
      </w:r>
      <w:r w:rsidRPr="00803961">
        <w:rPr>
          <w:i/>
          <w:iCs/>
        </w:rPr>
        <w:t>Estas competencias permiten no solo diseñar soluciones innovadoras, sino también adaptarlas a contextos globales y multidisciplinarios, respondiendo así a las crecientes demandas del sector académico, industrial y gubernamental​</w:t>
      </w:r>
      <w:r w:rsidR="00234FE7">
        <w:rPr>
          <w:i/>
          <w:iCs/>
        </w:rPr>
        <w:t>.</w:t>
      </w:r>
    </w:p>
    <w:p w14:paraId="30E88593" w14:textId="2332F15B" w:rsidR="00AE3E87" w:rsidRDefault="006F3720">
      <w:pPr>
        <w:jc w:val="both"/>
        <w:rPr>
          <w:i/>
        </w:rPr>
      </w:pPr>
      <w:r w:rsidRPr="006F3720">
        <w:rPr>
          <w:i/>
        </w:rPr>
        <w:t xml:space="preserve">El comité consultivo valora positivamente </w:t>
      </w:r>
      <w:r>
        <w:rPr>
          <w:i/>
        </w:rPr>
        <w:t>los</w:t>
      </w:r>
      <w:r w:rsidRPr="006F3720">
        <w:rPr>
          <w:i/>
        </w:rPr>
        <w:t xml:space="preserve"> perfiles profesionales diferenciados como Científico de Datos, Ingeniero/a de Datos, Ingeniero/a en Machine Learning y Desarrollador de aplicaciones basadas en datos, ya que responde a las tendencias actuales del mercado y a la necesidad de contar con especialistas con competencias bien definidas.</w:t>
      </w:r>
    </w:p>
    <w:p w14:paraId="577BEF28" w14:textId="33C60864" w:rsidR="006F3720" w:rsidRDefault="00B27770">
      <w:pPr>
        <w:jc w:val="both"/>
        <w:rPr>
          <w:i/>
        </w:rPr>
      </w:pPr>
      <w:r w:rsidRPr="00B27770">
        <w:rPr>
          <w:i/>
        </w:rPr>
        <w:t>Una tendencia clave para la carrera de Ciencia de Datos e Inteligencia Artificial es la formación de profesionales con perfiles especializados y multidisciplinarios que integren habilidades técnicas en programación, Big Data e inteligencia artificial, junto con competencias cognitivas y socioemocionales como el pensamiento analítico, la adaptabilidad y el liderazgo. Estos profesionales deben estar preparados para desenvolverse en entornos tecnológicos avanzados y responder a las demandas de un mercado laboral global en constante evolución.</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20707C11" w14:textId="6D34C71B" w:rsidR="004F3DCD" w:rsidRDefault="004F3DCD" w:rsidP="004F3DCD">
      <w:pPr>
        <w:spacing w:after="0"/>
        <w:jc w:val="both"/>
        <w:rPr>
          <w:i/>
        </w:rPr>
      </w:pPr>
      <w:r w:rsidRPr="004F3DCD">
        <w:rPr>
          <w:i/>
        </w:rPr>
        <w:t>A partir del informe Future of Jobs 2025 del Foro Económico Mundial, se proyecta que la profesión en Ciencia de Datos e Inteligencia Artificial (IA) se consolidará como una de las más dinámicas y estratégicas en el mercado laboral global hacia 2030. Según el reporte, los especialistas en I</w:t>
      </w:r>
      <w:r>
        <w:rPr>
          <w:i/>
        </w:rPr>
        <w:t xml:space="preserve">nteligencia </w:t>
      </w:r>
      <w:r w:rsidRPr="004F3DCD">
        <w:rPr>
          <w:i/>
        </w:rPr>
        <w:t>A</w:t>
      </w:r>
      <w:r>
        <w:rPr>
          <w:i/>
        </w:rPr>
        <w:t>rtificial</w:t>
      </w:r>
      <w:r w:rsidRPr="004F3DCD">
        <w:rPr>
          <w:i/>
        </w:rPr>
        <w:t xml:space="preserve"> y aprendizaje automático, así como los analistas de datos y desarrolladores de software, figuran entre los roles de mayor crecimiento porcentual. Este auge se ve impulsado por la rápida adopción de tecnologías como la inteligencia artificial generativa (GenAI), el procesamiento de información, y la automatización de procesos, que están transformando los modelos de negocio a escala global​</w:t>
      </w:r>
      <w:r>
        <w:rPr>
          <w:i/>
        </w:rPr>
        <w:t xml:space="preserve"> </w:t>
      </w:r>
      <w:sdt>
        <w:sdtPr>
          <w:rPr>
            <w:i/>
          </w:rPr>
          <w:id w:val="2075544363"/>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w:t>
      </w:r>
    </w:p>
    <w:p w14:paraId="4E1F0F35" w14:textId="77777777" w:rsidR="004B4A11" w:rsidRDefault="004B4A11" w:rsidP="004F3DCD">
      <w:pPr>
        <w:spacing w:after="0"/>
        <w:jc w:val="both"/>
        <w:rPr>
          <w:i/>
        </w:rPr>
      </w:pPr>
    </w:p>
    <w:p w14:paraId="0B2CCB65" w14:textId="59116B89" w:rsidR="00572FEF" w:rsidRDefault="00130BA6" w:rsidP="004F3DCD">
      <w:pPr>
        <w:spacing w:after="0"/>
        <w:jc w:val="both"/>
        <w:rPr>
          <w:i/>
        </w:rPr>
      </w:pPr>
      <w:r>
        <w:rPr>
          <w:i/>
        </w:rPr>
        <w:t xml:space="preserve">En </w:t>
      </w:r>
      <w:r w:rsidR="001D685D" w:rsidRPr="001D685D">
        <w:rPr>
          <w:i/>
        </w:rPr>
        <w:t>The Impact of Generative AI on Collaborative Open-Source Software Development</w:t>
      </w:r>
      <w:r w:rsidR="001D685D">
        <w:rPr>
          <w:i/>
        </w:rPr>
        <w:t xml:space="preserve"> </w:t>
      </w:r>
      <w:sdt>
        <w:sdtPr>
          <w:rPr>
            <w:i/>
          </w:rPr>
          <w:id w:val="-1851167536"/>
          <w:citation/>
        </w:sdtPr>
        <w:sdtContent>
          <w:r w:rsidR="001D685D">
            <w:rPr>
              <w:i/>
            </w:rPr>
            <w:fldChar w:fldCharType="begin"/>
          </w:r>
          <w:r w:rsidR="001D685D">
            <w:rPr>
              <w:i/>
            </w:rPr>
            <w:instrText xml:space="preserve"> CITATION Son24 \l 12298 </w:instrText>
          </w:r>
          <w:r w:rsidR="001D685D">
            <w:rPr>
              <w:i/>
            </w:rPr>
            <w:fldChar w:fldCharType="separate"/>
          </w:r>
          <w:r w:rsidR="00F407BB">
            <w:rPr>
              <w:noProof/>
            </w:rPr>
            <w:t>(Song, Agarwal, &amp; Wen, 2024)</w:t>
          </w:r>
          <w:r w:rsidR="001D685D">
            <w:rPr>
              <w:i/>
            </w:rPr>
            <w:fldChar w:fldCharType="end"/>
          </w:r>
        </w:sdtContent>
      </w:sdt>
      <w:r>
        <w:rPr>
          <w:i/>
        </w:rPr>
        <w:t xml:space="preserve"> </w:t>
      </w:r>
      <w:r w:rsidRPr="00130BA6">
        <w:rPr>
          <w:i/>
        </w:rPr>
        <w:t>evidencia que la profesión en Ciencia de Datos e Inteligencia Artificial evolucionará hacia un modelo donde la colaboración con herramientas de IA generativa será clave para impulsar la productividad y la innovación. Tecnologías como GitHub Copilot no solo mejoran la eficiencia individual en el desarrollo de software, sino que también fomentan una mayor participación de los desarrolladores en proyectos colaborativos, especialmente de aquellos con menor experiencia, al reducir barreras técnicas y acelerar la curva de aprendizaje.</w:t>
      </w:r>
      <w:r w:rsidR="001D685D">
        <w:rPr>
          <w:i/>
        </w:rPr>
        <w:t xml:space="preserve"> </w:t>
      </w:r>
      <w:r w:rsidR="001D685D" w:rsidRPr="001D685D">
        <w:rPr>
          <w:i/>
        </w:rPr>
        <w:t>A partir del estudio The Effects of Generative AI on High-Skilled Work</w:t>
      </w:r>
      <w:r w:rsidR="001D685D">
        <w:rPr>
          <w:i/>
        </w:rPr>
        <w:t xml:space="preserve"> </w:t>
      </w:r>
      <w:sdt>
        <w:sdtPr>
          <w:rPr>
            <w:i/>
          </w:rPr>
          <w:id w:val="-1431735438"/>
          <w:citation/>
        </w:sdtPr>
        <w:sdtContent>
          <w:r w:rsidR="001D685D">
            <w:rPr>
              <w:i/>
            </w:rPr>
            <w:fldChar w:fldCharType="begin"/>
          </w:r>
          <w:r w:rsidR="001D685D">
            <w:rPr>
              <w:i/>
            </w:rPr>
            <w:instrText xml:space="preserve"> CITATION Cui25 \l 12298 </w:instrText>
          </w:r>
          <w:r w:rsidR="001D685D">
            <w:rPr>
              <w:i/>
            </w:rPr>
            <w:fldChar w:fldCharType="separate"/>
          </w:r>
          <w:r w:rsidR="00F407BB">
            <w:rPr>
              <w:noProof/>
            </w:rPr>
            <w:t>(Cui, 2025)</w:t>
          </w:r>
          <w:r w:rsidR="001D685D">
            <w:rPr>
              <w:i/>
            </w:rPr>
            <w:fldChar w:fldCharType="end"/>
          </w:r>
        </w:sdtContent>
      </w:sdt>
      <w:r w:rsidR="001D685D" w:rsidRPr="001D685D">
        <w:rPr>
          <w:i/>
        </w:rPr>
        <w:t>, el futuro de l</w:t>
      </w:r>
      <w:r w:rsidR="001D685D">
        <w:rPr>
          <w:i/>
        </w:rPr>
        <w:t>os</w:t>
      </w:r>
      <w:r w:rsidR="001D685D" w:rsidRPr="001D685D">
        <w:rPr>
          <w:i/>
        </w:rPr>
        <w:t xml:space="preserve"> </w:t>
      </w:r>
      <w:r w:rsidR="001D685D">
        <w:rPr>
          <w:i/>
        </w:rPr>
        <w:t xml:space="preserve">profesionales </w:t>
      </w:r>
      <w:r w:rsidR="001D685D" w:rsidRPr="001D685D">
        <w:rPr>
          <w:i/>
        </w:rPr>
        <w:t>en Ciencia de Datos e Inteligencia Artificial se orienta</w:t>
      </w:r>
      <w:r w:rsidR="001D685D">
        <w:rPr>
          <w:i/>
        </w:rPr>
        <w:t>n</w:t>
      </w:r>
      <w:r w:rsidR="001D685D" w:rsidRPr="001D685D">
        <w:rPr>
          <w:i/>
        </w:rPr>
        <w:t xml:space="preserve"> hacia una integración profunda con herramientas de inteligencia artificial generativa que potencian el trabajo de profesionales altamente calificados. En particular, el uso de asistentes de programación como GitHub Copilot ha demostrado aumentar significativamente la productividad de los desarrolladores de software, con un incremento promedio del 26% en las tareas completadas, siendo los profesionales con menor experiencia quienes más se benefician de estas tecnologías​</w:t>
      </w:r>
      <w:r w:rsidR="001D685D">
        <w:rPr>
          <w:i/>
        </w:rPr>
        <w:t>.</w:t>
      </w:r>
    </w:p>
    <w:p w14:paraId="6F6A88A1" w14:textId="77777777" w:rsidR="00130BA6" w:rsidRDefault="00130BA6" w:rsidP="004F3DCD">
      <w:pPr>
        <w:spacing w:after="0"/>
        <w:jc w:val="both"/>
        <w:rPr>
          <w:i/>
        </w:rPr>
      </w:pPr>
    </w:p>
    <w:p w14:paraId="15D29358" w14:textId="3D0DFC1F" w:rsidR="004B4A11" w:rsidRDefault="004B4A11" w:rsidP="004F3DCD">
      <w:pPr>
        <w:spacing w:after="0"/>
        <w:jc w:val="both"/>
        <w:rPr>
          <w:i/>
        </w:rPr>
      </w:pPr>
      <w:r w:rsidRPr="004B4A11">
        <w:rPr>
          <w:i/>
        </w:rPr>
        <w:t>En este contexto, la carrera de Ciencia de Datos e I</w:t>
      </w:r>
      <w:r>
        <w:rPr>
          <w:i/>
        </w:rPr>
        <w:t xml:space="preserve">nteligencia </w:t>
      </w:r>
      <w:r w:rsidRPr="004B4A11">
        <w:rPr>
          <w:i/>
        </w:rPr>
        <w:t>A</w:t>
      </w:r>
      <w:r>
        <w:rPr>
          <w:i/>
        </w:rPr>
        <w:t>rtificial</w:t>
      </w:r>
      <w:r w:rsidRPr="004B4A11">
        <w:rPr>
          <w:i/>
        </w:rPr>
        <w:t xml:space="preserve"> se alinea directamente con los estudios prospectivos al preparar profesionales para liderar procesos de automatización, desarrollar soluciones basadas en datos, y fomentar la colaboración entre humanos y sistemas inteligentes. La capacidad de adaptación y el enfoque ético también serán diferenciales clave en este nuevo panorama laboral.</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big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Robotic Process Automation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Involucra la implementación de tecnologías avanzadas, como inteligencia artificial, big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7" w:name="_heading=h.kkh7ijybjdxn" w:colFirst="0" w:colLast="0"/>
            <w:bookmarkEnd w:id="7"/>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">
                      <v:group id="Group 1638290549" o:spid="_x0000_s103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">
                        <v:rect id="Rectangle 924914112" o:spid="_x0000_s103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&#13;&#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">
                      <v:group id="Group 1044987575" o:spid="_x0000_s104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">
                        <v:rect id="Rectangle 1890085630" o:spid="_x0000_s104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&#13;&#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">
                      <v:group id="Group 1531257073" o:spid="_x0000_s104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">
                        <v:rect id="Rectangle 730419140" o:spid="_x0000_s104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&#13;&#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">
                      <v:group id="Group 771901602" o:spid="_x0000_s105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">
                        <v:rect id="Rectangle 88769237" o:spid="_x0000_s105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&#13;&#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">
                      <v:group id="Group 2058230790" o:spid="_x0000_s105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">
                        <v:rect id="Rectangle 1252789820" o:spid="_x0000_s105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&#13;&#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">
                      <v:group id="Group 1152211452" o:spid="_x0000_s105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">
                        <v:rect id="Rectangle 1890048680" o:spid="_x0000_s105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&#13;&#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">
                      <v:group id="Group 115105722" o:spid="_x0000_s106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">
                        <v:rect id="Rectangle 1768055813" o:spid="_x0000_s106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&#13;&#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">
                      <v:group id="Group 894275322" o:spid="_x0000_s106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">
                        <v:rect id="Rectangle 1131835620" o:spid="_x0000_s106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&#13;&#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">
                      <v:group id="Group 1273780679" o:spid="_x0000_s107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">
                        <v:rect id="Rectangle 694024937" o:spid="_x0000_s107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&#13;&#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">
                      <v:group id="Group 1008212566" o:spid="_x0000_s107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">
                        <v:rect id="Rectangle 838268131" o:spid="_x0000_s107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&#13;&#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">
                      <v:group id="Group 199335591" o:spid="_x0000_s107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">
                        <v:rect id="Rectangle 961148097" o:spid="_x0000_s107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&#13;&#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">
                      <v:group id="Group 1050009683" o:spid="_x0000_s108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">
                        <v:rect id="Rectangle 1536555049" o:spid="_x0000_s108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&#13;&#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">
                      <v:group id="Group 119245320" o:spid="_x0000_s108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">
                        <v:rect id="Rectangle 416339950" o:spid="_x0000_s108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&#13;&#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">
                      <v:group id="Group 672062087" o:spid="_x0000_s109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">
                        <v:rect id="Rectangle 58193447" o:spid="_x0000_s109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&#13;&#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">
                      <v:group id="Group 613461451" o:spid="_x0000_s109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">
                        <v:rect id="Rectangle 550005738" o:spid="_x0000_s109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&#13;&#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">
                      <v:group id="Group 997747424" o:spid="_x0000_s109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">
                        <v:rect id="Rectangle 1818785645" o:spid="_x0000_s109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&#13;&#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">
                      <v:group id="Group 2075959332" o:spid="_x0000_s110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">
                        <v:rect id="Rectangle 1528812311" o:spid="_x0000_s110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&#13;&#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">
                      <v:group id="Group 1234209265" o:spid="_x0000_s110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">
                        <v:rect id="Rectangle 1415409443" o:spid="_x0000_s110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&#13;&#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">
                      <v:group id="Group 2021013116" o:spid="_x0000_s111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">
                        <v:rect id="Rectangle 190481029" o:spid="_x0000_s111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&#13;&#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">
                      <v:group id="Group 1014183344" o:spid="_x0000_s111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">
                        <v:rect id="Rectangle 573240000" o:spid="_x0000_s111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&#13;&#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">
                      <v:group id="Group 528363816" o:spid="_x0000_s111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">
                        <v:rect id="Rectangle 32890325" o:spid="_x0000_s111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&#13;&#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">
                      <v:group id="Group 176393391" o:spid="_x0000_s112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">
                        <v:rect id="Rectangle 1940651911" o:spid="_x0000_s112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&#13;&#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">
                      <v:group id="Group 1659053893" o:spid="_x0000_s112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">
                        <v:rect id="Rectangle 1989913587" o:spid="_x0000_s112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&#13;&#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">
                      <v:group id="Group 751190140" o:spid="_x0000_s113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">
                        <v:rect id="Rectangle 1675834762" o:spid="_x0000_s113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&#13;&#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">
                      <v:group id="Group 784527950" o:spid="_x0000_s113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">
                        <v:rect id="Rectangle 515705398" o:spid="_x0000_s113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&#13;&#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">
                      <v:group id="Group 788140557" o:spid="_x0000_s113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">
                        <v:rect id="Rectangle 1013355017" o:spid="_x0000_s113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&#13;&#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">
                      <v:group id="Group 265338331" o:spid="_x0000_s114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">
                        <v:rect id="Rectangle 1705565366" o:spid="_x0000_s114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&#13;&#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">
                      <v:group id="Group 302742758" o:spid="_x0000_s114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">
                        <v:rect id="Rectangle 1420424681" o:spid="_x0000_s114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&#13;&#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">
                      <v:group id="Group 1938435279" o:spid="_x0000_s115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">
                        <v:rect id="Rectangle 1759984736" o:spid="_x0000_s115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&#13;&#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">
                      <v:group id="Group 1930160787" o:spid="_x0000_s115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">
                        <v:rect id="Rectangle 2110175892" o:spid="_x0000_s115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&#13;&#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">
                      <v:group id="Group 558955862" o:spid="_x0000_s115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">
                        <v:rect id="Rectangle 732574032" o:spid="_x0000_s115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&#13;&#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">
                      <v:group id="Group 978891701" o:spid="_x0000_s116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">
                        <v:rect id="Rectangle 2145942333" o:spid="_x0000_s116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&#13;&#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">
                      <v:group id="Group 1283635811" o:spid="_x0000_s116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">
                        <v:rect id="Rectangle 1185091222" o:spid="_x0000_s116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&#13;&#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">
                      <v:group id="Group 237627740" o:spid="_x0000_s117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">
                        <v:rect id="Rectangle 299353634" o:spid="_x0000_s117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&#13;&#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">
                      <v:group id="Group 79579625" o:spid="_x0000_s117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">
                        <v:rect id="Rectangle 2066755094" o:spid="_x0000_s117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&#13;&#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">
                      <v:group id="Group 1512035872" o:spid="_x0000_s117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">
                        <v:rect id="Rectangle 1492833173" o:spid="_x0000_s117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&#13;&#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">
                      <v:group id="Group 1470493711" o:spid="_x0000_s118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">
                        <v:rect id="Rectangle 430356582" o:spid="_x0000_s118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&#13;&#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">
                      <v:group id="Group 1428977933" o:spid="_x0000_s118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">
                        <v:rect id="Rectangle 920096763" o:spid="_x0000_s118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&#13;&#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">
                      <v:group id="Group 78379928" o:spid="_x0000_s119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">
                        <v:rect id="Rectangle 816991116" o:spid="_x0000_s119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&#13;&#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">
                      <v:group id="Group 1734013970" o:spid="_x0000_s119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">
                        <v:rect id="Rectangle 1770302738" o:spid="_x0000_s119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&#13;&#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">
                      <v:group id="Group 942026771" o:spid="_x0000_s119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">
                        <v:rect id="Rectangle 896724202" o:spid="_x0000_s119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&#13;&#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">
                      <v:group id="Group 648007037" o:spid="_x0000_s120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">
                        <v:rect id="Rectangle 256432530" o:spid="_x0000_s120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&#13;&#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Heading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D1D72F0" w14:textId="77777777" w:rsidR="00F407BB" w:rsidRPr="00F407BB" w:rsidRDefault="008403D5" w:rsidP="00F407BB">
              <w:pPr>
                <w:pStyle w:val="Bibliography"/>
                <w:ind w:left="720" w:hanging="720"/>
                <w:rPr>
                  <w:noProof/>
                  <w:sz w:val="24"/>
                  <w:szCs w:val="24"/>
                  <w:lang w:val="en-US"/>
                </w:rPr>
              </w:pPr>
              <w:r>
                <w:fldChar w:fldCharType="begin"/>
              </w:r>
              <w:r w:rsidRPr="008C041E">
                <w:rPr>
                  <w:lang w:val="en-US"/>
                </w:rPr>
                <w:instrText>BIBLIOGRAPHY</w:instrText>
              </w:r>
              <w:r>
                <w:fldChar w:fldCharType="separate"/>
              </w:r>
              <w:r w:rsidR="00F407BB" w:rsidRPr="00F407BB">
                <w:rPr>
                  <w:noProof/>
                  <w:lang w:val="en-US"/>
                </w:rPr>
                <w:t xml:space="preserve">ABET. (2025). </w:t>
              </w:r>
              <w:r w:rsidR="00F407BB" w:rsidRPr="00F407BB">
                <w:rPr>
                  <w:i/>
                  <w:iCs/>
                  <w:noProof/>
                  <w:lang w:val="en-US"/>
                </w:rPr>
                <w:t>Criteria for Accrediting Computing Programs, 2025 – 2026</w:t>
              </w:r>
              <w:r w:rsidR="00F407BB" w:rsidRPr="00F407BB">
                <w:rPr>
                  <w:noProof/>
                  <w:lang w:val="en-US"/>
                </w:rPr>
                <w:t>. Obtenido de Criteria For Accrediting computing Programs: https://www.abet.org/accreditation/accreditation-criteria/criteria-for-accrediting-computing-programs-2025-2026/</w:t>
              </w:r>
            </w:p>
            <w:p w14:paraId="1DCF5EC5" w14:textId="77777777" w:rsidR="00F407BB" w:rsidRPr="00F407BB" w:rsidRDefault="00F407BB" w:rsidP="00F407BB">
              <w:pPr>
                <w:pStyle w:val="Bibliography"/>
                <w:ind w:left="720" w:hanging="720"/>
                <w:rPr>
                  <w:noProof/>
                  <w:lang w:val="en-US"/>
                </w:rPr>
              </w:pPr>
              <w:r w:rsidRPr="00F407BB">
                <w:rPr>
                  <w:noProof/>
                  <w:lang w:val="en-US"/>
                </w:rPr>
                <w:t xml:space="preserve">ACM, D. S. (2021). </w:t>
              </w:r>
              <w:r w:rsidRPr="00F407BB">
                <w:rPr>
                  <w:i/>
                  <w:iCs/>
                  <w:noProof/>
                  <w:lang w:val="en-US"/>
                </w:rPr>
                <w:t>Computing competencies for undergraduate data science curricula.</w:t>
              </w:r>
              <w:r w:rsidRPr="00F407BB">
                <w:rPr>
                  <w:noProof/>
                  <w:lang w:val="en-US"/>
                </w:rPr>
                <w:t xml:space="preserve"> New York, NY, USA: Association for Computing Machinery - ACM.</w:t>
              </w:r>
            </w:p>
            <w:p w14:paraId="37736F87" w14:textId="77777777" w:rsidR="00F407BB" w:rsidRDefault="00F407BB" w:rsidP="00F407BB">
              <w:pPr>
                <w:pStyle w:val="Bibliography"/>
                <w:ind w:left="720" w:hanging="720"/>
                <w:rPr>
                  <w:noProof/>
                </w:rPr>
              </w:pPr>
              <w:r w:rsidRPr="00F407BB">
                <w:rPr>
                  <w:noProof/>
                  <w:lang w:val="en-US"/>
                </w:rPr>
                <w:t xml:space="preserve">Assur, N. (10 de Abril de 2025). </w:t>
              </w:r>
              <w:r w:rsidRPr="00F407BB">
                <w:rPr>
                  <w:i/>
                  <w:iCs/>
                  <w:noProof/>
                  <w:lang w:val="en-US"/>
                </w:rPr>
                <w:t>The data-driven enterprise of 2025</w:t>
              </w:r>
              <w:r w:rsidRPr="00F407BB">
                <w:rPr>
                  <w:noProof/>
                  <w:lang w:val="en-US"/>
                </w:rPr>
                <w:t xml:space="preserve">. </w:t>
              </w:r>
              <w:r>
                <w:rPr>
                  <w:noProof/>
                </w:rPr>
                <w:t>Obtenido de QuantumBlack AI: https://www.mckinsey.com/capabilities/quantumblack/our-insights/the-data-driven-enterprise-of-2025</w:t>
              </w:r>
            </w:p>
            <w:p w14:paraId="628A5E37" w14:textId="77777777" w:rsidR="00F407BB" w:rsidRPr="00F407BB" w:rsidRDefault="00F407BB" w:rsidP="00F407BB">
              <w:pPr>
                <w:pStyle w:val="Bibliography"/>
                <w:ind w:left="720" w:hanging="720"/>
                <w:rPr>
                  <w:noProof/>
                  <w:lang w:val="en-US"/>
                </w:rPr>
              </w:pPr>
              <w:r w:rsidRPr="00F407BB">
                <w:rPr>
                  <w:noProof/>
                  <w:lang w:val="en-US"/>
                </w:rPr>
                <w:t xml:space="preserve">Committee, A. I. (2025). </w:t>
              </w:r>
              <w:r w:rsidRPr="00F407BB">
                <w:rPr>
                  <w:i/>
                  <w:iCs/>
                  <w:noProof/>
                  <w:lang w:val="en-US"/>
                </w:rPr>
                <w:t>The AI Index 2025, Institute for Human-Centered AI.</w:t>
              </w:r>
              <w:r w:rsidRPr="00F407BB">
                <w:rPr>
                  <w:noProof/>
                  <w:lang w:val="en-US"/>
                </w:rPr>
                <w:t xml:space="preserve"> Stanford CA: Stanford University.</w:t>
              </w:r>
            </w:p>
            <w:p w14:paraId="714D4B74" w14:textId="77777777" w:rsidR="00F407BB" w:rsidRPr="00F407BB" w:rsidRDefault="00F407BB" w:rsidP="00F407BB">
              <w:pPr>
                <w:pStyle w:val="Bibliography"/>
                <w:ind w:left="720" w:hanging="720"/>
                <w:rPr>
                  <w:noProof/>
                  <w:lang w:val="en-US"/>
                </w:rPr>
              </w:pPr>
              <w:r w:rsidRPr="00F407BB">
                <w:rPr>
                  <w:noProof/>
                  <w:lang w:val="en-US"/>
                </w:rPr>
                <w:t>Cui, Z. a. (2025). The Effects of Generative AI on High-Skilled Work: Evidence from Three Field Experiments with Software Developers.</w:t>
              </w:r>
            </w:p>
            <w:p w14:paraId="3D549B6D" w14:textId="77777777" w:rsidR="00F407BB" w:rsidRPr="00F407BB" w:rsidRDefault="00F407BB" w:rsidP="00F407BB">
              <w:pPr>
                <w:pStyle w:val="Bibliography"/>
                <w:ind w:left="720" w:hanging="720"/>
                <w:rPr>
                  <w:noProof/>
                  <w:lang w:val="en-US"/>
                </w:rPr>
              </w:pPr>
              <w:r>
                <w:rPr>
                  <w:noProof/>
                </w:rPr>
                <w:t xml:space="preserve">Domingos, P. (13 de Febrero de 2018). </w:t>
              </w:r>
              <w:r w:rsidRPr="00F407BB">
                <w:rPr>
                  <w:noProof/>
                  <w:lang w:val="en-US"/>
                </w:rPr>
                <w:t xml:space="preserve">The Master Algorithm: How the Quest for the Ultimate Learning Machine Will Remake Our World. </w:t>
              </w:r>
              <w:r w:rsidRPr="00F407BB">
                <w:rPr>
                  <w:i/>
                  <w:iCs/>
                  <w:noProof/>
                  <w:lang w:val="en-US"/>
                </w:rPr>
                <w:t>Basic Books</w:t>
              </w:r>
              <w:r w:rsidRPr="00F407BB">
                <w:rPr>
                  <w:noProof/>
                  <w:lang w:val="en-US"/>
                </w:rPr>
                <w:t>, pág. 352.</w:t>
              </w:r>
            </w:p>
            <w:p w14:paraId="71DB68DB" w14:textId="77777777" w:rsidR="00F407BB" w:rsidRPr="00F407BB" w:rsidRDefault="00F407BB" w:rsidP="00F407BB">
              <w:pPr>
                <w:pStyle w:val="Bibliography"/>
                <w:ind w:left="720" w:hanging="720"/>
                <w:rPr>
                  <w:noProof/>
                  <w:lang w:val="en-US"/>
                </w:rPr>
              </w:pPr>
              <w:r w:rsidRPr="00F407BB">
                <w:rPr>
                  <w:noProof/>
                  <w:lang w:val="en-US"/>
                </w:rPr>
                <w:t xml:space="preserve">Kumar, A. N. (2023). </w:t>
              </w:r>
              <w:r w:rsidRPr="00F407BB">
                <w:rPr>
                  <w:i/>
                  <w:iCs/>
                  <w:noProof/>
                  <w:lang w:val="en-US"/>
                </w:rPr>
                <w:t>Computer Science Curricula 2023.</w:t>
              </w:r>
              <w:r w:rsidRPr="00F407BB">
                <w:rPr>
                  <w:noProof/>
                  <w:lang w:val="en-US"/>
                </w:rPr>
                <w:t xml:space="preserve"> New York, NY, USA: Association for Computing Machinery.</w:t>
              </w:r>
            </w:p>
            <w:p w14:paraId="0952859C" w14:textId="77777777" w:rsidR="00F407BB" w:rsidRDefault="00F407BB" w:rsidP="00F407BB">
              <w:pPr>
                <w:pStyle w:val="Bibliography"/>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3DDC6273" w14:textId="77777777" w:rsidR="00F407BB" w:rsidRPr="00F407BB" w:rsidRDefault="00F407BB" w:rsidP="00F407BB">
              <w:pPr>
                <w:pStyle w:val="Bibliography"/>
                <w:ind w:left="720" w:hanging="720"/>
                <w:rPr>
                  <w:noProof/>
                  <w:lang w:val="en-US"/>
                </w:rPr>
              </w:pPr>
              <w:r>
                <w:rPr>
                  <w:noProof/>
                </w:rPr>
                <w:t xml:space="preserve">Planificación, S. N. (2024). </w:t>
              </w:r>
              <w:r>
                <w:rPr>
                  <w:i/>
                  <w:iCs/>
                  <w:noProof/>
                </w:rPr>
                <w:t>Plan de Desarrollo para el Nuevo Ecuador.</w:t>
              </w:r>
              <w:r>
                <w:rPr>
                  <w:noProof/>
                </w:rPr>
                <w:t xml:space="preserve"> </w:t>
              </w:r>
              <w:r w:rsidRPr="00F407BB">
                <w:rPr>
                  <w:noProof/>
                  <w:lang w:val="en-US"/>
                </w:rPr>
                <w:t>Quito.</w:t>
              </w:r>
            </w:p>
            <w:p w14:paraId="4AB9B922" w14:textId="77777777" w:rsidR="00F407BB" w:rsidRPr="00F407BB" w:rsidRDefault="00F407BB" w:rsidP="00F407BB">
              <w:pPr>
                <w:pStyle w:val="Bibliography"/>
                <w:ind w:left="720" w:hanging="720"/>
                <w:rPr>
                  <w:noProof/>
                  <w:lang w:val="en-US"/>
                </w:rPr>
              </w:pPr>
              <w:r w:rsidRPr="00F407BB">
                <w:rPr>
                  <w:noProof/>
                  <w:lang w:val="en-US"/>
                </w:rPr>
                <w:t xml:space="preserve">Rani, P. (2020). A Comprehensive Survey of Artificial Intelligence (AI): Principles, Techniques, and Applications. </w:t>
              </w:r>
              <w:r w:rsidRPr="00F407BB">
                <w:rPr>
                  <w:i/>
                  <w:iCs/>
                  <w:noProof/>
                  <w:lang w:val="en-US"/>
                </w:rPr>
                <w:t>Turkish Journal of Computer and Mathematics Education (TURCOMAT)</w:t>
              </w:r>
              <w:r w:rsidRPr="00F407BB">
                <w:rPr>
                  <w:noProof/>
                  <w:lang w:val="en-US"/>
                </w:rPr>
                <w:t>, págs. 1990 - 2000.</w:t>
              </w:r>
            </w:p>
            <w:p w14:paraId="520021A5" w14:textId="77777777" w:rsidR="00F407BB" w:rsidRPr="00F407BB" w:rsidRDefault="00F407BB" w:rsidP="00F407BB">
              <w:pPr>
                <w:pStyle w:val="Bibliography"/>
                <w:ind w:left="720" w:hanging="720"/>
                <w:rPr>
                  <w:noProof/>
                  <w:lang w:val="en-US"/>
                </w:rPr>
              </w:pPr>
              <w:r w:rsidRPr="00F407BB">
                <w:rPr>
                  <w:noProof/>
                  <w:lang w:val="en-US"/>
                </w:rPr>
                <w:t xml:space="preserve">Rossi, R. (2021). Data Science in Perspective. </w:t>
              </w:r>
              <w:r w:rsidRPr="00F407BB">
                <w:rPr>
                  <w:i/>
                  <w:iCs/>
                  <w:noProof/>
                  <w:lang w:val="en-US"/>
                </w:rPr>
                <w:t>Information Society Conference - i-Society 2021</w:t>
              </w:r>
              <w:r w:rsidRPr="00F407BB">
                <w:rPr>
                  <w:noProof/>
                  <w:lang w:val="en-US"/>
                </w:rPr>
                <w:t>.</w:t>
              </w:r>
            </w:p>
            <w:p w14:paraId="6A179E0A" w14:textId="77777777" w:rsidR="00F407BB" w:rsidRPr="00F407BB" w:rsidRDefault="00F407BB" w:rsidP="00F407BB">
              <w:pPr>
                <w:pStyle w:val="Bibliography"/>
                <w:ind w:left="720" w:hanging="720"/>
                <w:rPr>
                  <w:noProof/>
                  <w:lang w:val="en-US"/>
                </w:rPr>
              </w:pPr>
              <w:r w:rsidRPr="00F407BB">
                <w:rPr>
                  <w:noProof/>
                  <w:lang w:val="en-US"/>
                </w:rPr>
                <w:t>Song, F., Agarwal, A., &amp; Wen, W. (2024). The Impact of Generative AI on Collaborative Open-Source Software Development: Evidence from GitHub Copilot.</w:t>
              </w:r>
            </w:p>
            <w:p w14:paraId="2716E370" w14:textId="77777777" w:rsidR="00F407BB" w:rsidRPr="00F407BB" w:rsidRDefault="00F407BB" w:rsidP="00F407BB">
              <w:pPr>
                <w:pStyle w:val="Bibliography"/>
                <w:ind w:left="720" w:hanging="720"/>
                <w:rPr>
                  <w:noProof/>
                  <w:lang w:val="en-US"/>
                </w:rPr>
              </w:pPr>
              <w:r>
                <w:rPr>
                  <w:noProof/>
                </w:rPr>
                <w:lastRenderedPageBreak/>
                <w:t xml:space="preserve">WEF, W. E. (Enero de 2025). </w:t>
              </w:r>
              <w:r w:rsidRPr="00F407BB">
                <w:rPr>
                  <w:i/>
                  <w:iCs/>
                  <w:noProof/>
                  <w:lang w:val="en-US"/>
                </w:rPr>
                <w:t>The Future of Jobs Report 2025.</w:t>
              </w:r>
              <w:r w:rsidRPr="00F407BB">
                <w:rPr>
                  <w:noProof/>
                  <w:lang w:val="en-US"/>
                </w:rPr>
                <w:t xml:space="preserve"> Obtenido de The Future of Jobs Report 2025: https://reports.weforum.org/docs/WEF_Future_of_Jobs_Report_2025.pdf</w:t>
              </w:r>
            </w:p>
            <w:p w14:paraId="2944871F" w14:textId="00BBEFF5" w:rsidR="008403D5" w:rsidRDefault="008403D5" w:rsidP="00F407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77777777" w:rsidR="00AE3E87" w:rsidRPr="004518AF" w:rsidRDefault="00AE3E87">
      <w:pPr>
        <w:rPr>
          <w:i/>
        </w:rPr>
      </w:pP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7"/>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8"/>
      <w:pgSz w:w="12240" w:h="15840"/>
      <w:pgMar w:top="1440" w:right="1800" w:bottom="1440" w:left="1800" w:header="720" w:footer="143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atherine Malena Chiluiza Garcia" w:date="2025-04-22T11:06:00Z" w:initials="KC">
    <w:p w14:paraId="05B630D4" w14:textId="77777777" w:rsidR="00194D85" w:rsidRDefault="00194D85" w:rsidP="00FC21DA">
      <w:r>
        <w:rPr>
          <w:rStyle w:val="CommentReference"/>
        </w:rPr>
        <w:annotationRef/>
      </w:r>
      <w:r>
        <w:rPr>
          <w:color w:val="000000"/>
        </w:rPr>
        <w:t>Pondría primero ciencias de computación y luego lo de estadística ymatemática x si acaso</w:t>
      </w:r>
    </w:p>
  </w:comment>
  <w:comment w:id="6" w:author="Katherine Malena Chiluiza Garcia" w:date="2025-04-22T11:10:00Z" w:initials="KC">
    <w:p w14:paraId="50AEFA10" w14:textId="77777777" w:rsidR="00194D85" w:rsidRDefault="00194D85" w:rsidP="00C70FAD">
      <w:r>
        <w:rPr>
          <w:rStyle w:val="CommentReference"/>
        </w:rPr>
        <w:annotationRef/>
      </w:r>
      <w:r>
        <w:rPr>
          <w:color w:val="000000"/>
        </w:rPr>
        <w:t>Cambiar orden, empezando por 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B630D4" w15:done="0"/>
  <w15:commentEx w15:paraId="50AEFA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6D6361D" w16cex:dateUtc="2025-04-22T16:06:00Z"/>
  <w16cex:commentExtensible w16cex:durableId="4D93A4F6" w16cex:dateUtc="2025-04-22T16: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B630D4" w16cid:durableId="76D6361D"/>
  <w16cid:commentId w16cid:paraId="50AEFA10" w16cid:durableId="4D93A4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3D77C" w14:textId="77777777" w:rsidR="00DE3EAC" w:rsidRDefault="00DE3EAC">
      <w:pPr>
        <w:spacing w:after="0" w:line="240" w:lineRule="auto"/>
      </w:pPr>
      <w:r>
        <w:separator/>
      </w:r>
    </w:p>
  </w:endnote>
  <w:endnote w:type="continuationSeparator" w:id="0">
    <w:p w14:paraId="67F4FA6E" w14:textId="77777777" w:rsidR="00DE3EAC" w:rsidRDefault="00DE3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3FE7124-C1A9-8A47-935C-5D68CEA31143}"/>
    <w:embedBold r:id="rId2" w:fontKey="{F707A3CB-2931-874D-B94C-6317B2AB00D1}"/>
    <w:embedItalic r:id="rId3" w:fontKey="{B768E397-3192-8940-9312-E1C2E1E375A9}"/>
    <w:embedBoldItalic r:id="rId4" w:fontKey="{A468D5E2-0BDC-E145-8353-D0B4E7832FE2}"/>
  </w:font>
  <w:font w:name="Noto Sans Symbols">
    <w:altName w:val="Calibri"/>
    <w:panose1 w:val="020B0604020202020204"/>
    <w:charset w:val="00"/>
    <w:family w:val="auto"/>
    <w:pitch w:val="default"/>
    <w:embedRegular r:id="rId5" w:fontKey="{64C7BC22-BCA9-1D4F-BC14-E29F1AC60787}"/>
  </w:font>
  <w:font w:name="Courier New">
    <w:panose1 w:val="02070309020205020404"/>
    <w:charset w:val="00"/>
    <w:family w:val="modern"/>
    <w:pitch w:val="fixed"/>
    <w:sig w:usb0="E0002EFF" w:usb1="C0007843" w:usb2="00000009" w:usb3="00000000" w:csb0="000001FF" w:csb1="00000000"/>
    <w:embedRegular r:id="rId6" w:fontKey="{1A20D8E4-DC76-374F-A36F-1A2D6887E793}"/>
  </w:font>
  <w:font w:name="Aptos">
    <w:panose1 w:val="020B0004020202020204"/>
    <w:charset w:val="00"/>
    <w:family w:val="swiss"/>
    <w:pitch w:val="variable"/>
    <w:sig w:usb0="20000287" w:usb1="00000003" w:usb2="00000000" w:usb3="00000000" w:csb0="0000019F" w:csb1="00000000"/>
    <w:embedRegular r:id="rId7" w:fontKey="{5EC17831-409D-F743-AACB-0C4D826BBFC3}"/>
  </w:font>
  <w:font w:name="Calibri">
    <w:panose1 w:val="020F0502020204030204"/>
    <w:charset w:val="00"/>
    <w:family w:val="swiss"/>
    <w:pitch w:val="variable"/>
    <w:sig w:usb0="E4002EFF" w:usb1="C200247B" w:usb2="00000009" w:usb3="00000000" w:csb0="000001FF" w:csb1="00000000"/>
    <w:embedRegular r:id="rId8" w:fontKey="{E716A677-1829-0148-837E-E7ED926E2B7C}"/>
    <w:embedBold r:id="rId9" w:fontKey="{94007BEA-9AC4-5844-ABB5-0ED1E963B618}"/>
    <w:embedItalic r:id="rId10" w:fontKey="{723B9564-7D56-FE40-87F8-57A42B6A801A}"/>
    <w:embedBoldItalic r:id="rId11" w:fontKey="{1FA50246-B78D-4343-8BE2-870C82A685E4}"/>
  </w:font>
  <w:font w:name="Courier">
    <w:panose1 w:val="00000000000000000000"/>
    <w:charset w:val="00"/>
    <w:family w:val="modern"/>
    <w:notTrueType/>
    <w:pitch w:val="fixed"/>
    <w:sig w:usb0="00000003" w:usb1="00000000" w:usb2="00000000" w:usb3="00000000" w:csb0="00000001" w:csb1="00000000"/>
  </w:font>
  <w:font w:name="Roboto Condensed">
    <w:panose1 w:val="02000000000000000000"/>
    <w:charset w:val="00"/>
    <w:family w:val="auto"/>
    <w:pitch w:val="variable"/>
    <w:sig w:usb0="E0000AFF" w:usb1="5000217F" w:usb2="00000021" w:usb3="00000000" w:csb0="0000019F" w:csb1="00000000"/>
    <w:embedRegular r:id="rId13" w:fontKey="{C91F5B3B-F911-DD40-86F7-9AFECF2914D9}"/>
  </w:font>
  <w:font w:name="Quattrocento Sans">
    <w:panose1 w:val="020B0502050000020003"/>
    <w:charset w:val="00"/>
    <w:family w:val="swiss"/>
    <w:pitch w:val="variable"/>
    <w:sig w:usb0="800000BF" w:usb1="4000005B" w:usb2="00000000" w:usb3="00000000" w:csb0="00000001" w:csb1="00000000"/>
    <w:embedRegular r:id="rId14" w:fontKey="{DBBF35DD-E2C5-3E4B-BB87-E57ECFFD6D02}"/>
  </w:font>
  <w:font w:name="Arial Unicode MS">
    <w:panose1 w:val="020B0604020202020204"/>
    <w:charset w:val="80"/>
    <w:family w:val="swiss"/>
    <w:pitch w:val="variable"/>
    <w:sig w:usb0="F7FFAFFF" w:usb1="E9DFFFFF" w:usb2="0000003F" w:usb3="00000000" w:csb0="003F01FF" w:csb1="00000000"/>
    <w:embedRegular r:id="rId15" w:subsetted="1" w:fontKey="{D3801617-4BD4-3346-A626-3FB1AE441338}"/>
  </w:font>
  <w:font w:name="Cambria">
    <w:panose1 w:val="02040503050406030204"/>
    <w:charset w:val="00"/>
    <w:family w:val="roman"/>
    <w:pitch w:val="variable"/>
    <w:sig w:usb0="E00006FF" w:usb1="420024FF" w:usb2="02000000" w:usb3="00000000" w:csb0="0000019F" w:csb1="00000000"/>
    <w:embedRegular r:id="rId16" w:fontKey="{7913BB15-8E53-594C-8D40-95703C7744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">
              <v:group id="Group 1497456975" o:spid="_x0000_s1206" style="position:absolute;left:26027;top:33825;width:54865;height:7948" coordorigin="" coordsize="71768,10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">
                <v:rect id="Rectangle 127943786" o:spid="_x0000_s1207" style="position:absolute;width:71767;height:105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&#13;&#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&#13;&#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&#13;&#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&#13;&#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&#13;&#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EE8F0" w14:textId="77777777" w:rsidR="00DE3EAC" w:rsidRDefault="00DE3EAC">
      <w:pPr>
        <w:spacing w:after="0" w:line="240" w:lineRule="auto"/>
      </w:pPr>
      <w:r>
        <w:separator/>
      </w:r>
    </w:p>
  </w:footnote>
  <w:footnote w:type="continuationSeparator" w:id="0">
    <w:p w14:paraId="5025008D" w14:textId="77777777" w:rsidR="00DE3EAC" w:rsidRDefault="00DE3EAC">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FootnoteReferenc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FootnoteReference"/>
        </w:rPr>
        <w:footnoteRef/>
      </w:r>
      <w:r>
        <w:rPr>
          <w:color w:val="000000"/>
          <w:sz w:val="16"/>
          <w:szCs w:val="16"/>
        </w:rPr>
        <w:t xml:space="preserve"> </w:t>
      </w:r>
      <w:r>
        <w:rPr>
          <w:color w:val="000000"/>
          <w:sz w:val="16"/>
          <w:szCs w:val="16"/>
        </w:rPr>
        <w:t>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Number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Bullet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Bullet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erine Malena Chiluiza Garcia">
    <w15:presenceInfo w15:providerId="AD" w15:userId="S::kchilui@espol.edu.ec::6effeaaf-094f-4bf3-ad0b-9602ecdf0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embedTrueTypeFont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45A03"/>
    <w:rsid w:val="0004606C"/>
    <w:rsid w:val="000522A2"/>
    <w:rsid w:val="00053BC4"/>
    <w:rsid w:val="00072549"/>
    <w:rsid w:val="00096215"/>
    <w:rsid w:val="000C54CE"/>
    <w:rsid w:val="000E5B8D"/>
    <w:rsid w:val="000E65B7"/>
    <w:rsid w:val="000F00FD"/>
    <w:rsid w:val="000F0F6A"/>
    <w:rsid w:val="001230A7"/>
    <w:rsid w:val="00130BA6"/>
    <w:rsid w:val="00173139"/>
    <w:rsid w:val="001742A1"/>
    <w:rsid w:val="00181799"/>
    <w:rsid w:val="00194D85"/>
    <w:rsid w:val="001A5ADA"/>
    <w:rsid w:val="001B0279"/>
    <w:rsid w:val="001D685D"/>
    <w:rsid w:val="001E4DF1"/>
    <w:rsid w:val="00201EF5"/>
    <w:rsid w:val="00232E23"/>
    <w:rsid w:val="00234FE7"/>
    <w:rsid w:val="00246502"/>
    <w:rsid w:val="00283E9C"/>
    <w:rsid w:val="002861D6"/>
    <w:rsid w:val="00287688"/>
    <w:rsid w:val="002A7F18"/>
    <w:rsid w:val="002C6CD5"/>
    <w:rsid w:val="002E1A0E"/>
    <w:rsid w:val="00302BAB"/>
    <w:rsid w:val="003032BB"/>
    <w:rsid w:val="003276C9"/>
    <w:rsid w:val="003306E1"/>
    <w:rsid w:val="00366FBA"/>
    <w:rsid w:val="0038351E"/>
    <w:rsid w:val="00391AA8"/>
    <w:rsid w:val="003A37A3"/>
    <w:rsid w:val="003C30F5"/>
    <w:rsid w:val="003C7873"/>
    <w:rsid w:val="003D0F6E"/>
    <w:rsid w:val="003E1E1E"/>
    <w:rsid w:val="003E3016"/>
    <w:rsid w:val="00414E72"/>
    <w:rsid w:val="0041783E"/>
    <w:rsid w:val="004518AF"/>
    <w:rsid w:val="00456E62"/>
    <w:rsid w:val="00463E59"/>
    <w:rsid w:val="00483552"/>
    <w:rsid w:val="004B4A11"/>
    <w:rsid w:val="004C5974"/>
    <w:rsid w:val="004D1B01"/>
    <w:rsid w:val="004F3DCD"/>
    <w:rsid w:val="00524BA0"/>
    <w:rsid w:val="0052578E"/>
    <w:rsid w:val="005451C6"/>
    <w:rsid w:val="00557EBB"/>
    <w:rsid w:val="0056428B"/>
    <w:rsid w:val="00565DEE"/>
    <w:rsid w:val="00572FEF"/>
    <w:rsid w:val="005738C2"/>
    <w:rsid w:val="00593EA8"/>
    <w:rsid w:val="005D3767"/>
    <w:rsid w:val="005D6CB0"/>
    <w:rsid w:val="005F021F"/>
    <w:rsid w:val="005F0B01"/>
    <w:rsid w:val="0060528F"/>
    <w:rsid w:val="006133BE"/>
    <w:rsid w:val="00614AA6"/>
    <w:rsid w:val="00636017"/>
    <w:rsid w:val="006426BC"/>
    <w:rsid w:val="00666D75"/>
    <w:rsid w:val="006B73F7"/>
    <w:rsid w:val="006D3EEC"/>
    <w:rsid w:val="006E2132"/>
    <w:rsid w:val="006E268A"/>
    <w:rsid w:val="006E56DA"/>
    <w:rsid w:val="006F3720"/>
    <w:rsid w:val="007145B6"/>
    <w:rsid w:val="007344AD"/>
    <w:rsid w:val="007352C8"/>
    <w:rsid w:val="0075588B"/>
    <w:rsid w:val="00757AC9"/>
    <w:rsid w:val="007849E6"/>
    <w:rsid w:val="00790E6A"/>
    <w:rsid w:val="00796B3D"/>
    <w:rsid w:val="007A4037"/>
    <w:rsid w:val="007B7635"/>
    <w:rsid w:val="007C770F"/>
    <w:rsid w:val="007E7809"/>
    <w:rsid w:val="007E7A33"/>
    <w:rsid w:val="007F3337"/>
    <w:rsid w:val="00800C1B"/>
    <w:rsid w:val="00803961"/>
    <w:rsid w:val="008403D5"/>
    <w:rsid w:val="0085317D"/>
    <w:rsid w:val="00887DE2"/>
    <w:rsid w:val="00892E5B"/>
    <w:rsid w:val="00895C2A"/>
    <w:rsid w:val="008C041E"/>
    <w:rsid w:val="008E5FCD"/>
    <w:rsid w:val="008E7EA2"/>
    <w:rsid w:val="00917560"/>
    <w:rsid w:val="00921B39"/>
    <w:rsid w:val="009221BD"/>
    <w:rsid w:val="00935C8A"/>
    <w:rsid w:val="009524DC"/>
    <w:rsid w:val="009553A8"/>
    <w:rsid w:val="00973A0F"/>
    <w:rsid w:val="009B6C55"/>
    <w:rsid w:val="009E7CB7"/>
    <w:rsid w:val="009F50BB"/>
    <w:rsid w:val="00A020F6"/>
    <w:rsid w:val="00A070D4"/>
    <w:rsid w:val="00A23F49"/>
    <w:rsid w:val="00A72B92"/>
    <w:rsid w:val="00AA3B4A"/>
    <w:rsid w:val="00AA7317"/>
    <w:rsid w:val="00AB76A2"/>
    <w:rsid w:val="00AC4319"/>
    <w:rsid w:val="00AD794D"/>
    <w:rsid w:val="00AE0B8C"/>
    <w:rsid w:val="00AE3E87"/>
    <w:rsid w:val="00B00B62"/>
    <w:rsid w:val="00B01121"/>
    <w:rsid w:val="00B05177"/>
    <w:rsid w:val="00B10584"/>
    <w:rsid w:val="00B276C9"/>
    <w:rsid w:val="00B27770"/>
    <w:rsid w:val="00B55699"/>
    <w:rsid w:val="00B72117"/>
    <w:rsid w:val="00B80019"/>
    <w:rsid w:val="00B85563"/>
    <w:rsid w:val="00B9009D"/>
    <w:rsid w:val="00BA1402"/>
    <w:rsid w:val="00BD0908"/>
    <w:rsid w:val="00C169C3"/>
    <w:rsid w:val="00C324DD"/>
    <w:rsid w:val="00C428EE"/>
    <w:rsid w:val="00C51B34"/>
    <w:rsid w:val="00C52FD5"/>
    <w:rsid w:val="00C818F0"/>
    <w:rsid w:val="00CA2F3C"/>
    <w:rsid w:val="00CA6C72"/>
    <w:rsid w:val="00CC4B99"/>
    <w:rsid w:val="00CD26D9"/>
    <w:rsid w:val="00CD2A39"/>
    <w:rsid w:val="00CD4C7C"/>
    <w:rsid w:val="00CE21DB"/>
    <w:rsid w:val="00CE435F"/>
    <w:rsid w:val="00CF0165"/>
    <w:rsid w:val="00CF0ADB"/>
    <w:rsid w:val="00D0535A"/>
    <w:rsid w:val="00D21409"/>
    <w:rsid w:val="00D2149E"/>
    <w:rsid w:val="00D27DDB"/>
    <w:rsid w:val="00D31B7C"/>
    <w:rsid w:val="00D526A2"/>
    <w:rsid w:val="00D52F28"/>
    <w:rsid w:val="00D55F3A"/>
    <w:rsid w:val="00D62CD8"/>
    <w:rsid w:val="00D638C5"/>
    <w:rsid w:val="00D702C2"/>
    <w:rsid w:val="00D74D12"/>
    <w:rsid w:val="00D837DD"/>
    <w:rsid w:val="00DB0295"/>
    <w:rsid w:val="00DC7B40"/>
    <w:rsid w:val="00DD75C4"/>
    <w:rsid w:val="00DE2B77"/>
    <w:rsid w:val="00DE3EAC"/>
    <w:rsid w:val="00DE5BF4"/>
    <w:rsid w:val="00DE5D63"/>
    <w:rsid w:val="00DF477F"/>
    <w:rsid w:val="00E71D31"/>
    <w:rsid w:val="00E93647"/>
    <w:rsid w:val="00EA1E69"/>
    <w:rsid w:val="00EA670E"/>
    <w:rsid w:val="00EA7625"/>
    <w:rsid w:val="00EB4D85"/>
    <w:rsid w:val="00EC0D9E"/>
    <w:rsid w:val="00ED23BB"/>
    <w:rsid w:val="00ED706E"/>
    <w:rsid w:val="00EE6673"/>
    <w:rsid w:val="00F13568"/>
    <w:rsid w:val="00F138E8"/>
    <w:rsid w:val="00F37465"/>
    <w:rsid w:val="00F407BB"/>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5"/>
      </w:numPr>
      <w:contextualSpacing/>
    </w:pPr>
  </w:style>
  <w:style w:type="paragraph" w:styleId="ListBullet2">
    <w:name w:val="List Bullet 2"/>
    <w:basedOn w:val="Normal"/>
    <w:uiPriority w:val="99"/>
    <w:unhideWhenUsed/>
    <w:rsid w:val="00326F90"/>
    <w:pPr>
      <w:numPr>
        <w:numId w:val="6"/>
      </w:numPr>
      <w:contextualSpacing/>
    </w:pPr>
  </w:style>
  <w:style w:type="paragraph" w:styleId="ListBullet3">
    <w:name w:val="List Bullet 3"/>
    <w:basedOn w:val="Normal"/>
    <w:uiPriority w:val="99"/>
    <w:unhideWhenUsed/>
    <w:rsid w:val="00326F90"/>
    <w:pPr>
      <w:numPr>
        <w:numId w:val="7"/>
      </w:numPr>
      <w:contextualSpacing/>
    </w:pPr>
  </w:style>
  <w:style w:type="paragraph" w:styleId="ListNumber">
    <w:name w:val="List Number"/>
    <w:basedOn w:val="Normal"/>
    <w:uiPriority w:val="99"/>
    <w:unhideWhenUsed/>
    <w:rsid w:val="00326F90"/>
    <w:pPr>
      <w:numPr>
        <w:numId w:val="9"/>
      </w:numPr>
      <w:contextualSpacing/>
    </w:pPr>
  </w:style>
  <w:style w:type="paragraph" w:styleId="ListNumber2">
    <w:name w:val="List Number 2"/>
    <w:basedOn w:val="Normal"/>
    <w:uiPriority w:val="99"/>
    <w:unhideWhenUsed/>
    <w:rsid w:val="0029639D"/>
    <w:pPr>
      <w:numPr>
        <w:numId w:val="10"/>
      </w:numPr>
      <w:contextualSpacing/>
    </w:pPr>
  </w:style>
  <w:style w:type="paragraph" w:styleId="ListNumber3">
    <w:name w:val="List Number 3"/>
    <w:basedOn w:val="Normal"/>
    <w:uiPriority w:val="99"/>
    <w:unhideWhenUsed/>
    <w:rsid w:val="0029639D"/>
    <w:pPr>
      <w:numPr>
        <w:numId w:val="11"/>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CommentReference">
    <w:name w:val="annotation reference"/>
    <w:basedOn w:val="DefaultParagraphFont"/>
    <w:uiPriority w:val="99"/>
    <w:semiHidden/>
    <w:unhideWhenUsed/>
    <w:rsid w:val="00512305"/>
    <w:rPr>
      <w:sz w:val="16"/>
      <w:szCs w:val="16"/>
    </w:rPr>
  </w:style>
  <w:style w:type="paragraph" w:styleId="CommentText">
    <w:name w:val="annotation text"/>
    <w:basedOn w:val="Normal"/>
    <w:link w:val="CommentTextChar"/>
    <w:uiPriority w:val="99"/>
    <w:unhideWhenUsed/>
    <w:rsid w:val="00512305"/>
    <w:pPr>
      <w:spacing w:line="240" w:lineRule="auto"/>
    </w:pPr>
  </w:style>
  <w:style w:type="character" w:customStyle="1" w:styleId="CommentTextChar">
    <w:name w:val="Comment Text Char"/>
    <w:basedOn w:val="DefaultParagraphFont"/>
    <w:link w:val="CommentText"/>
    <w:uiPriority w:val="99"/>
    <w:rsid w:val="0051230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12305"/>
    <w:rPr>
      <w:b/>
      <w:bCs/>
    </w:rPr>
  </w:style>
  <w:style w:type="character" w:customStyle="1" w:styleId="CommentSubjectChar">
    <w:name w:val="Comment Subject Char"/>
    <w:basedOn w:val="CommentTextChar"/>
    <w:link w:val="CommentSubject"/>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yperlink">
    <w:name w:val="Hyperlink"/>
    <w:basedOn w:val="DefaultParagraphFont"/>
    <w:uiPriority w:val="99"/>
    <w:unhideWhenUsed/>
    <w:rsid w:val="00140657"/>
    <w:rPr>
      <w:color w:val="0000FF" w:themeColor="hyperlink"/>
      <w:u w:val="single"/>
    </w:rPr>
  </w:style>
  <w:style w:type="character" w:styleId="UnresolvedMention">
    <w:name w:val="Unresolved Mention"/>
    <w:basedOn w:val="DefaultParagraphFont"/>
    <w:uiPriority w:val="99"/>
    <w:semiHidden/>
    <w:unhideWhenUsed/>
    <w:rsid w:val="00140657"/>
    <w:rPr>
      <w:color w:val="605E5C"/>
      <w:shd w:val="clear" w:color="auto" w:fill="E1DFDD"/>
    </w:rPr>
  </w:style>
  <w:style w:type="paragraph" w:styleId="EndnoteText">
    <w:name w:val="endnote text"/>
    <w:basedOn w:val="Normal"/>
    <w:link w:val="EndnoteTextChar"/>
    <w:uiPriority w:val="99"/>
    <w:semiHidden/>
    <w:unhideWhenUsed/>
    <w:rsid w:val="00BD57EE"/>
    <w:pPr>
      <w:spacing w:after="0" w:line="240" w:lineRule="auto"/>
    </w:pPr>
  </w:style>
  <w:style w:type="character" w:customStyle="1" w:styleId="EndnoteTextChar">
    <w:name w:val="Endnote Text Char"/>
    <w:basedOn w:val="DefaultParagraphFont"/>
    <w:link w:val="EndnoteText"/>
    <w:uiPriority w:val="99"/>
    <w:semiHidden/>
    <w:rsid w:val="00BD57EE"/>
    <w:rPr>
      <w:rFonts w:ascii="Times New Roman" w:hAnsi="Times New Roman"/>
      <w:sz w:val="20"/>
      <w:szCs w:val="20"/>
    </w:rPr>
  </w:style>
  <w:style w:type="character" w:styleId="EndnoteReference">
    <w:name w:val="endnote reference"/>
    <w:basedOn w:val="DefaultParagraphFont"/>
    <w:uiPriority w:val="99"/>
    <w:semiHidden/>
    <w:unhideWhenUsed/>
    <w:rsid w:val="00BD57EE"/>
    <w:rPr>
      <w:vertAlign w:val="superscript"/>
    </w:rPr>
  </w:style>
  <w:style w:type="paragraph" w:styleId="FootnoteText">
    <w:name w:val="footnote text"/>
    <w:basedOn w:val="Normal"/>
    <w:link w:val="FootnoteTextChar"/>
    <w:uiPriority w:val="99"/>
    <w:semiHidden/>
    <w:unhideWhenUsed/>
    <w:rsid w:val="00BD57EE"/>
    <w:pPr>
      <w:spacing w:after="0" w:line="240" w:lineRule="auto"/>
    </w:pPr>
  </w:style>
  <w:style w:type="character" w:customStyle="1" w:styleId="FootnoteTextChar">
    <w:name w:val="Footnote Text Char"/>
    <w:basedOn w:val="DefaultParagraphFont"/>
    <w:link w:val="FootnoteText"/>
    <w:uiPriority w:val="99"/>
    <w:semiHidden/>
    <w:rsid w:val="00BD57EE"/>
    <w:rPr>
      <w:rFonts w:ascii="Times New Roman" w:hAnsi="Times New Roman"/>
      <w:sz w:val="20"/>
      <w:szCs w:val="20"/>
    </w:rPr>
  </w:style>
  <w:style w:type="character" w:styleId="FootnoteReference">
    <w:name w:val="footnote reference"/>
    <w:basedOn w:val="DefaultParagraphFont"/>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paragraph" w:styleId="Bibliography">
    <w:name w:val="Bibliography"/>
    <w:basedOn w:val="Normal"/>
    <w:next w:val="Normal"/>
    <w:uiPriority w:val="37"/>
    <w:unhideWhenUsed/>
    <w:rsid w:val="008403D5"/>
  </w:style>
  <w:style w:type="paragraph" w:styleId="Revision">
    <w:name w:val="Revision"/>
    <w:hidden/>
    <w:uiPriority w:val="99"/>
    <w:semiHidden/>
    <w:rsid w:val="00194D8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28.png"/><Relationship Id="rId2" Type="http://schemas.openxmlformats.org/officeDocument/2006/relationships/customXml" Target="../customXml/item2.xml"/><Relationship Id="rId16" Type="http://schemas.microsoft.com/office/2018/08/relationships/commentsExtensible" Target="commentsExtensible.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6/09/relationships/commentsIds" Target="commentsIds.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10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9</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11</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12</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13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34ACA4-DE9B-4A8A-81F6-122301AB8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18</Pages>
  <Words>5777</Words>
  <Characters>32933</Characters>
  <Application>Microsoft Office Word</Application>
  <DocSecurity>0</DocSecurity>
  <Lines>274</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Katherine Malena Chiluiza Garcia</cp:lastModifiedBy>
  <cp:revision>109</cp:revision>
  <dcterms:created xsi:type="dcterms:W3CDTF">2025-01-15T03:43:00Z</dcterms:created>
  <dcterms:modified xsi:type="dcterms:W3CDTF">2025-04-22T16:12:00Z</dcterms:modified>
</cp:coreProperties>
</file>